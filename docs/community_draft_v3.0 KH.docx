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D11156B" w:rsidR="003F25E5" w:rsidRPr="005A5E3C" w:rsidRDefault="00000000">
      <w:pPr>
        <w:rPr>
          <w:b/>
          <w:bCs/>
        </w:rPr>
      </w:pPr>
      <w:r w:rsidRPr="005A5E3C">
        <w:rPr>
          <w:b/>
          <w:bCs/>
        </w:rPr>
        <w:t xml:space="preserve">Boreal </w:t>
      </w:r>
      <w:r w:rsidR="006719D3" w:rsidRPr="005A5E3C">
        <w:rPr>
          <w:b/>
          <w:bCs/>
        </w:rPr>
        <w:t>f</w:t>
      </w:r>
      <w:r w:rsidR="00D63E3C" w:rsidRPr="005A5E3C">
        <w:rPr>
          <w:b/>
          <w:bCs/>
        </w:rPr>
        <w:t>o</w:t>
      </w:r>
      <w:r w:rsidRPr="005A5E3C">
        <w:rPr>
          <w:b/>
          <w:bCs/>
        </w:rPr>
        <w:t xml:space="preserve">rest </w:t>
      </w:r>
      <w:r w:rsidR="006719D3" w:rsidRPr="005A5E3C">
        <w:rPr>
          <w:b/>
          <w:bCs/>
        </w:rPr>
        <w:t>u</w:t>
      </w:r>
      <w:r w:rsidRPr="005A5E3C">
        <w:rPr>
          <w:b/>
          <w:bCs/>
        </w:rPr>
        <w:t xml:space="preserve">nderstory </w:t>
      </w:r>
      <w:r w:rsidR="006719D3" w:rsidRPr="005A5E3C">
        <w:rPr>
          <w:b/>
          <w:bCs/>
        </w:rPr>
        <w:t>p</w:t>
      </w:r>
      <w:r w:rsidRPr="005A5E3C">
        <w:rPr>
          <w:b/>
          <w:bCs/>
        </w:rPr>
        <w:t xml:space="preserve">lant </w:t>
      </w:r>
      <w:r w:rsidR="006719D3" w:rsidRPr="005A5E3C">
        <w:rPr>
          <w:b/>
          <w:bCs/>
        </w:rPr>
        <w:t>c</w:t>
      </w:r>
      <w:r w:rsidRPr="005A5E3C">
        <w:rPr>
          <w:b/>
          <w:bCs/>
        </w:rPr>
        <w:t xml:space="preserve">ommunities </w:t>
      </w:r>
      <w:r w:rsidR="006719D3" w:rsidRPr="005A5E3C">
        <w:rPr>
          <w:b/>
          <w:bCs/>
        </w:rPr>
        <w:t>t</w:t>
      </w:r>
      <w:r w:rsidRPr="005A5E3C">
        <w:rPr>
          <w:b/>
          <w:bCs/>
        </w:rPr>
        <w:t xml:space="preserve">ransform </w:t>
      </w:r>
      <w:r w:rsidR="006719D3" w:rsidRPr="005A5E3C">
        <w:rPr>
          <w:b/>
          <w:bCs/>
        </w:rPr>
        <w:t>a</w:t>
      </w:r>
      <w:r w:rsidRPr="005A5E3C">
        <w:rPr>
          <w:b/>
          <w:bCs/>
        </w:rPr>
        <w:t xml:space="preserve">fter </w:t>
      </w:r>
      <w:r w:rsidR="006719D3" w:rsidRPr="005A5E3C">
        <w:rPr>
          <w:b/>
          <w:bCs/>
        </w:rPr>
        <w:t>o</w:t>
      </w:r>
      <w:r w:rsidRPr="005A5E3C">
        <w:rPr>
          <w:b/>
          <w:bCs/>
        </w:rPr>
        <w:t xml:space="preserve">ne </w:t>
      </w:r>
      <w:r w:rsidR="006719D3" w:rsidRPr="005A5E3C">
        <w:rPr>
          <w:b/>
          <w:bCs/>
        </w:rPr>
        <w:t>fire</w:t>
      </w:r>
      <w:r w:rsidRPr="005A5E3C">
        <w:rPr>
          <w:b/>
          <w:bCs/>
        </w:rPr>
        <w:t xml:space="preserve"> </w:t>
      </w:r>
      <w:r w:rsidR="00D63E3C" w:rsidRPr="005A5E3C">
        <w:rPr>
          <w:b/>
          <w:bCs/>
        </w:rPr>
        <w:t>b</w:t>
      </w:r>
      <w:r w:rsidRPr="005A5E3C">
        <w:rPr>
          <w:b/>
          <w:bCs/>
        </w:rPr>
        <w:t xml:space="preserve">ut </w:t>
      </w:r>
      <w:del w:id="0" w:author="Katherine Hayes" w:date="2024-07-26T10:59:00Z">
        <w:r w:rsidRPr="00360E4F" w:rsidDel="00123386">
          <w:rPr>
            <w:b/>
            <w:bCs/>
          </w:rPr>
          <w:delText xml:space="preserve">are </w:delText>
        </w:r>
      </w:del>
      <w:ins w:id="1" w:author="Katherine Hayes" w:date="2024-07-26T10:59:00Z">
        <w:r w:rsidR="00123386" w:rsidRPr="005A5E3C">
          <w:rPr>
            <w:b/>
            <w:bCs/>
          </w:rPr>
          <w:t xml:space="preserve">demonstrate </w:t>
        </w:r>
      </w:ins>
      <w:r w:rsidR="006719D3" w:rsidRPr="005A5E3C">
        <w:rPr>
          <w:b/>
          <w:bCs/>
        </w:rPr>
        <w:t>r</w:t>
      </w:r>
      <w:r w:rsidRPr="005A5E3C">
        <w:rPr>
          <w:b/>
          <w:bCs/>
        </w:rPr>
        <w:t>esilie</w:t>
      </w:r>
      <w:del w:id="2" w:author="Katherine Hayes" w:date="2024-07-26T13:00:00Z">
        <w:r w:rsidRPr="005A5E3C" w:rsidDel="0024141E">
          <w:rPr>
            <w:b/>
            <w:bCs/>
          </w:rPr>
          <w:delText>n</w:delText>
        </w:r>
      </w:del>
      <w:ins w:id="3" w:author="Katherine Hayes" w:date="2024-07-26T10:59:00Z">
        <w:r w:rsidR="00123386" w:rsidRPr="005A5E3C">
          <w:rPr>
            <w:b/>
            <w:bCs/>
          </w:rPr>
          <w:t>nce</w:t>
        </w:r>
      </w:ins>
      <w:del w:id="4" w:author="Katherine Hayes" w:date="2024-07-26T10:59:00Z">
        <w:r w:rsidRPr="005A5E3C" w:rsidDel="00123386">
          <w:rPr>
            <w:b/>
            <w:bCs/>
          </w:rPr>
          <w:delText>t</w:delText>
        </w:r>
      </w:del>
      <w:r w:rsidRPr="005A5E3C">
        <w:rPr>
          <w:b/>
          <w:bCs/>
        </w:rPr>
        <w:t xml:space="preserve"> to </w:t>
      </w:r>
      <w:r w:rsidR="006719D3" w:rsidRPr="005A5E3C">
        <w:rPr>
          <w:b/>
          <w:bCs/>
        </w:rPr>
        <w:t>c</w:t>
      </w:r>
      <w:r w:rsidRPr="005A5E3C">
        <w:rPr>
          <w:b/>
          <w:bCs/>
        </w:rPr>
        <w:t xml:space="preserve">ontinued </w:t>
      </w:r>
      <w:r w:rsidR="006719D3" w:rsidRPr="005A5E3C">
        <w:rPr>
          <w:b/>
          <w:bCs/>
        </w:rPr>
        <w:t>r</w:t>
      </w:r>
      <w:r w:rsidRPr="005A5E3C">
        <w:rPr>
          <w:b/>
          <w:bCs/>
        </w:rPr>
        <w:t>eburning</w:t>
      </w:r>
    </w:p>
    <w:p w14:paraId="5EC91E52" w14:textId="77777777" w:rsidR="00D63E3C" w:rsidRPr="005A5E3C" w:rsidRDefault="00D63E3C">
      <w:pPr>
        <w:rPr>
          <w:b/>
          <w:bCs/>
        </w:rPr>
      </w:pPr>
    </w:p>
    <w:p w14:paraId="46AA1BC9" w14:textId="62E257A4" w:rsidR="00D63E3C" w:rsidRPr="005A5E3C" w:rsidRDefault="00D63E3C">
      <w:r w:rsidRPr="005A5E3C">
        <w:t>Trevor A. Carter</w:t>
      </w:r>
      <w:r w:rsidRPr="005A5E3C">
        <w:rPr>
          <w:vertAlign w:val="superscript"/>
        </w:rPr>
        <w:t>1, *</w:t>
      </w:r>
      <w:r w:rsidRPr="005A5E3C">
        <w:t>, Katherine Hayes</w:t>
      </w:r>
      <w:r w:rsidRPr="005A5E3C">
        <w:rPr>
          <w:vertAlign w:val="superscript"/>
        </w:rPr>
        <w:t>2, *</w:t>
      </w:r>
      <w:r w:rsidRPr="005A5E3C">
        <w:t>, Brian Buma</w:t>
      </w:r>
      <w:r w:rsidRPr="005A5E3C">
        <w:rPr>
          <w:vertAlign w:val="superscript"/>
        </w:rPr>
        <w:t>3, 4</w:t>
      </w:r>
    </w:p>
    <w:p w14:paraId="6C50CDBD" w14:textId="77777777" w:rsidR="00D63E3C" w:rsidRPr="005A5E3C" w:rsidRDefault="00D63E3C"/>
    <w:p w14:paraId="498F8EDA" w14:textId="77777777" w:rsidR="00D63E3C" w:rsidRPr="005A5E3C" w:rsidRDefault="00D63E3C" w:rsidP="00D63E3C">
      <w:bookmarkStart w:id="5" w:name="_Hlk92262504"/>
      <w:r w:rsidRPr="005A5E3C">
        <w:rPr>
          <w:vertAlign w:val="superscript"/>
        </w:rPr>
        <w:t>1</w:t>
      </w:r>
      <w:r w:rsidRPr="005A5E3C">
        <w:t xml:space="preserve">Department of Forest and Rangeland Stewardship, Colorado State University, 1001 Amy Van </w:t>
      </w:r>
      <w:proofErr w:type="spellStart"/>
      <w:r w:rsidRPr="005A5E3C">
        <w:t>Dyken</w:t>
      </w:r>
      <w:proofErr w:type="spellEnd"/>
      <w:r w:rsidRPr="005A5E3C">
        <w:t xml:space="preserve"> Way, Fort Collins, CO 80521</w:t>
      </w:r>
    </w:p>
    <w:bookmarkEnd w:id="5"/>
    <w:p w14:paraId="23680DA0" w14:textId="77777777" w:rsidR="00D63E3C" w:rsidRPr="005A5E3C" w:rsidRDefault="00D63E3C" w:rsidP="00D63E3C"/>
    <w:p w14:paraId="3D81A074" w14:textId="5E518E3A" w:rsidR="00D63E3C" w:rsidRPr="005A5E3C" w:rsidRDefault="00D63E3C" w:rsidP="00D63E3C">
      <w:r w:rsidRPr="005A5E3C">
        <w:rPr>
          <w:vertAlign w:val="superscript"/>
        </w:rPr>
        <w:t>2</w:t>
      </w:r>
      <w:r w:rsidRPr="005A5E3C">
        <w:t>Cary Institute of Ecosystem Studies, 2801 Sharon Turnpike, Millbrook, New York 12545, USA</w:t>
      </w:r>
    </w:p>
    <w:p w14:paraId="7B54188F" w14:textId="77777777" w:rsidR="00D63E3C" w:rsidRPr="005A5E3C" w:rsidRDefault="00D63E3C" w:rsidP="00D63E3C">
      <w:pPr>
        <w:rPr>
          <w:vertAlign w:val="superscript"/>
        </w:rPr>
      </w:pPr>
    </w:p>
    <w:p w14:paraId="69DF7117" w14:textId="67AF3E1B" w:rsidR="00D63E3C" w:rsidRPr="005A5E3C" w:rsidRDefault="00D63E3C" w:rsidP="00D63E3C">
      <w:r w:rsidRPr="005A5E3C">
        <w:rPr>
          <w:vertAlign w:val="superscript"/>
        </w:rPr>
        <w:t>3</w:t>
      </w:r>
      <w:r w:rsidRPr="005A5E3C">
        <w:t>Environmental Defense Fund, 2060 Broadway, Boulder, Colorado USA 80302</w:t>
      </w:r>
    </w:p>
    <w:p w14:paraId="3C026183" w14:textId="77777777" w:rsidR="00D63E3C" w:rsidRPr="005A5E3C" w:rsidRDefault="00D63E3C" w:rsidP="00D63E3C"/>
    <w:p w14:paraId="4263B67B" w14:textId="0CAD825F" w:rsidR="00D63E3C" w:rsidRPr="005A5E3C" w:rsidRDefault="00D63E3C" w:rsidP="00D63E3C">
      <w:r w:rsidRPr="005A5E3C">
        <w:rPr>
          <w:vertAlign w:val="superscript"/>
        </w:rPr>
        <w:t>4</w:t>
      </w:r>
      <w:r w:rsidRPr="005A5E3C">
        <w:t>Department of Integrative Biology, University of Colorado Denver, 1201 Larimer Street, Denver, Colorado 80203 USA</w:t>
      </w:r>
    </w:p>
    <w:p w14:paraId="065C6900" w14:textId="77777777" w:rsidR="00D63E3C" w:rsidRPr="005A5E3C" w:rsidRDefault="00D63E3C" w:rsidP="00D63E3C"/>
    <w:p w14:paraId="63422824" w14:textId="2A04DD0B" w:rsidR="00D63E3C" w:rsidRPr="005A5E3C" w:rsidRDefault="00D63E3C" w:rsidP="00D63E3C">
      <w:r w:rsidRPr="005A5E3C">
        <w:t>*Indicates co-first authorship</w:t>
      </w:r>
    </w:p>
    <w:p w14:paraId="4C4EDEEA" w14:textId="7124026A" w:rsidR="00064CA1" w:rsidRPr="005A5E3C" w:rsidRDefault="00D63E3C" w:rsidP="00D63E3C">
      <w:bookmarkStart w:id="6" w:name="_Hlk92262516"/>
      <w:r w:rsidRPr="005A5E3C">
        <w:rPr>
          <w:b/>
          <w:bCs/>
        </w:rPr>
        <w:t xml:space="preserve">Correspondence: </w:t>
      </w:r>
      <w:bookmarkEnd w:id="6"/>
      <w:r w:rsidR="00893E5D" w:rsidRPr="005A5E3C">
        <w:t>trevor.carter@colostate.edu</w:t>
      </w:r>
    </w:p>
    <w:p w14:paraId="0B43C0FB" w14:textId="77777777" w:rsidR="00064CA1" w:rsidRPr="005A5E3C" w:rsidRDefault="00064CA1" w:rsidP="00D63E3C">
      <w:pPr>
        <w:rPr>
          <w:b/>
          <w:bCs/>
        </w:rPr>
      </w:pPr>
    </w:p>
    <w:p w14:paraId="5BDE57D2" w14:textId="6E25C190" w:rsidR="00D63E3C" w:rsidRPr="005A5E3C" w:rsidRDefault="00064CA1" w:rsidP="00D63E3C">
      <w:pPr>
        <w:rPr>
          <w:rFonts w:cstheme="majorBidi"/>
          <w:b/>
          <w:color w:val="000000" w:themeColor="text1"/>
        </w:rPr>
      </w:pPr>
      <w:r w:rsidRPr="005A5E3C">
        <w:rPr>
          <w:b/>
          <w:color w:val="000000"/>
        </w:rPr>
        <w:t xml:space="preserve">Keywords: </w:t>
      </w:r>
      <w:r w:rsidRPr="005A5E3C">
        <w:t xml:space="preserve">short-interval disturbance; understory plant community assembly; understory plant succession; re-burns; understory boreal </w:t>
      </w:r>
      <w:r w:rsidR="00D63E3C" w:rsidRPr="005A5E3C">
        <w:br w:type="page"/>
      </w:r>
    </w:p>
    <w:p w14:paraId="00000003" w14:textId="3391BDE8" w:rsidR="003F25E5" w:rsidRPr="005A5E3C" w:rsidRDefault="00000000">
      <w:pPr>
        <w:pStyle w:val="Heading1"/>
        <w:rPr>
          <w:szCs w:val="24"/>
        </w:rPr>
      </w:pPr>
      <w:r w:rsidRPr="005A5E3C">
        <w:rPr>
          <w:szCs w:val="24"/>
        </w:rPr>
        <w:lastRenderedPageBreak/>
        <w:t>Abstract: (</w:t>
      </w:r>
      <w:r w:rsidR="008B7892" w:rsidRPr="005A5E3C">
        <w:rPr>
          <w:szCs w:val="24"/>
        </w:rPr>
        <w:t>2</w:t>
      </w:r>
      <w:ins w:id="7" w:author="Katherine Hayes" w:date="2024-08-19T14:27:00Z">
        <w:r w:rsidR="00B302D9">
          <w:rPr>
            <w:szCs w:val="24"/>
          </w:rPr>
          <w:t>50</w:t>
        </w:r>
      </w:ins>
      <w:del w:id="8" w:author="Katherine Hayes" w:date="2024-08-19T14:27:00Z">
        <w:r w:rsidR="008B7892" w:rsidRPr="005A5E3C" w:rsidDel="00B302D9">
          <w:rPr>
            <w:szCs w:val="24"/>
          </w:rPr>
          <w:delText>49</w:delText>
        </w:r>
      </w:del>
      <w:r w:rsidRPr="005A5E3C">
        <w:rPr>
          <w:szCs w:val="24"/>
        </w:rPr>
        <w:t>/</w:t>
      </w:r>
      <w:r w:rsidR="00AA2AA9" w:rsidRPr="005A5E3C">
        <w:rPr>
          <w:szCs w:val="24"/>
        </w:rPr>
        <w:t>250</w:t>
      </w:r>
      <w:r w:rsidRPr="005A5E3C">
        <w:rPr>
          <w:szCs w:val="24"/>
        </w:rPr>
        <w:t>)</w:t>
      </w:r>
    </w:p>
    <w:p w14:paraId="00000004" w14:textId="2D602B20" w:rsidR="003F25E5" w:rsidRPr="005A5E3C" w:rsidRDefault="00AA2AA9">
      <w:pPr>
        <w:rPr>
          <w:i/>
        </w:rPr>
      </w:pPr>
      <w:r w:rsidRPr="005A5E3C">
        <w:rPr>
          <w:i/>
        </w:rPr>
        <w:t>Premise</w:t>
      </w:r>
    </w:p>
    <w:p w14:paraId="00000005" w14:textId="5002A40E" w:rsidR="003F25E5" w:rsidRPr="005A5E3C" w:rsidRDefault="00000000" w:rsidP="00064CA1">
      <w:pPr>
        <w:rPr>
          <w:color w:val="000000"/>
        </w:rPr>
      </w:pPr>
      <w:del w:id="9" w:author="Katherine Hayes" w:date="2024-08-19T14:24:00Z">
        <w:r w:rsidRPr="005A5E3C" w:rsidDel="005A5E3C">
          <w:rPr>
            <w:color w:val="000000"/>
          </w:rPr>
          <w:delText xml:space="preserve">Repeat short-interval fires in Interior Alaska (occurring within 50 years or less) </w:delText>
        </w:r>
      </w:del>
      <w:del w:id="10" w:author="Katherine Hayes" w:date="2024-08-19T14:23:00Z">
        <w:r w:rsidRPr="005A5E3C" w:rsidDel="005A5E3C">
          <w:rPr>
            <w:color w:val="000000"/>
          </w:rPr>
          <w:delText xml:space="preserve">are a </w:delText>
        </w:r>
      </w:del>
      <w:del w:id="11" w:author="Katherine Hayes" w:date="2024-08-19T14:24:00Z">
        <w:r w:rsidRPr="005A5E3C" w:rsidDel="005A5E3C">
          <w:rPr>
            <w:color w:val="000000"/>
          </w:rPr>
          <w:delText>depart</w:delText>
        </w:r>
      </w:del>
      <w:del w:id="12" w:author="Katherine Hayes" w:date="2024-08-19T14:23:00Z">
        <w:r w:rsidRPr="005A5E3C" w:rsidDel="005A5E3C">
          <w:rPr>
            <w:color w:val="000000"/>
          </w:rPr>
          <w:delText>ure</w:delText>
        </w:r>
      </w:del>
      <w:del w:id="13" w:author="Katherine Hayes" w:date="2024-08-19T14:24:00Z">
        <w:r w:rsidRPr="005A5E3C" w:rsidDel="005A5E3C">
          <w:rPr>
            <w:color w:val="000000"/>
          </w:rPr>
          <w:delText xml:space="preserve"> from historic fire </w:delText>
        </w:r>
        <w:r w:rsidR="00EC3A4D" w:rsidRPr="005A5E3C" w:rsidDel="005A5E3C">
          <w:rPr>
            <w:color w:val="000000"/>
          </w:rPr>
          <w:delText xml:space="preserve">return </w:delText>
        </w:r>
        <w:r w:rsidRPr="005A5E3C" w:rsidDel="005A5E3C">
          <w:rPr>
            <w:color w:val="000000"/>
          </w:rPr>
          <w:delText>intervals</w:delText>
        </w:r>
      </w:del>
      <w:ins w:id="14" w:author="Katherine Hayes" w:date="2024-07-26T11:02:00Z">
        <w:r w:rsidR="00FC0690" w:rsidRPr="005A5E3C">
          <w:rPr>
            <w:color w:val="000000"/>
          </w:rPr>
          <w:t>Reburning in short-intervals</w:t>
        </w:r>
      </w:ins>
      <w:ins w:id="15" w:author="Katherine Hayes" w:date="2024-07-26T11:01:00Z">
        <w:r w:rsidR="00FC0690" w:rsidRPr="005A5E3C">
          <w:rPr>
            <w:color w:val="000000"/>
          </w:rPr>
          <w:t xml:space="preserve"> </w:t>
        </w:r>
      </w:ins>
      <w:ins w:id="16" w:author="Katherine Hayes" w:date="2024-08-19T14:24:00Z">
        <w:r w:rsidR="005A5E3C" w:rsidRPr="005A5E3C">
          <w:rPr>
            <w:color w:val="000000"/>
          </w:rPr>
          <w:t>(50 years or less</w:t>
        </w:r>
        <w:r w:rsidR="005A5E3C">
          <w:rPr>
            <w:color w:val="000000"/>
          </w:rPr>
          <w:t xml:space="preserve"> between fire events</w:t>
        </w:r>
        <w:r w:rsidR="005A5E3C" w:rsidRPr="005A5E3C">
          <w:rPr>
            <w:color w:val="000000"/>
          </w:rPr>
          <w:t xml:space="preserve">) </w:t>
        </w:r>
      </w:ins>
      <w:ins w:id="17" w:author="Katherine Hayes" w:date="2024-07-26T11:02:00Z">
        <w:r w:rsidR="00FC0690" w:rsidRPr="005A5E3C">
          <w:rPr>
            <w:color w:val="000000"/>
          </w:rPr>
          <w:t>shift</w:t>
        </w:r>
      </w:ins>
      <w:ins w:id="18" w:author="Katherine Hayes" w:date="2024-07-26T11:03:00Z">
        <w:r w:rsidR="00FC0690" w:rsidRPr="005A5E3C">
          <w:rPr>
            <w:color w:val="000000"/>
          </w:rPr>
          <w:t>s</w:t>
        </w:r>
      </w:ins>
      <w:ins w:id="19" w:author="Katherine Hayes" w:date="2024-07-26T11:02:00Z">
        <w:r w:rsidR="00FC0690" w:rsidRPr="005A5E3C">
          <w:rPr>
            <w:color w:val="000000"/>
          </w:rPr>
          <w:t xml:space="preserve"> overstory dominance </w:t>
        </w:r>
      </w:ins>
      <w:ins w:id="20" w:author="Katherine Hayes" w:date="2024-08-19T14:23:00Z">
        <w:r w:rsidR="005A5E3C">
          <w:rPr>
            <w:color w:val="000000"/>
          </w:rPr>
          <w:t>of forests in Interio</w:t>
        </w:r>
      </w:ins>
      <w:ins w:id="21" w:author="Katherine Hayes" w:date="2024-08-19T14:24:00Z">
        <w:r w:rsidR="005A5E3C">
          <w:rPr>
            <w:color w:val="000000"/>
          </w:rPr>
          <w:t xml:space="preserve">r Alaska </w:t>
        </w:r>
      </w:ins>
      <w:ins w:id="22" w:author="Katherine Hayes" w:date="2024-07-26T11:02:00Z">
        <w:r w:rsidR="00FC0690" w:rsidRPr="005A5E3C">
          <w:rPr>
            <w:color w:val="000000"/>
          </w:rPr>
          <w:t>from conifer to deciduous</w:t>
        </w:r>
      </w:ins>
      <w:ins w:id="23" w:author="Katherine Hayes" w:date="2024-07-26T11:03:00Z">
        <w:r w:rsidR="00FC0690" w:rsidRPr="005A5E3C">
          <w:rPr>
            <w:color w:val="000000"/>
          </w:rPr>
          <w:t>, leading to more open forest structure</w:t>
        </w:r>
      </w:ins>
      <w:r w:rsidRPr="005A5E3C">
        <w:rPr>
          <w:color w:val="000000"/>
        </w:rPr>
        <w:t xml:space="preserve">. While </w:t>
      </w:r>
      <w:ins w:id="24" w:author="Katherine Hayes" w:date="2024-07-26T11:03:00Z">
        <w:r w:rsidR="00FC0690" w:rsidRPr="005A5E3C">
          <w:rPr>
            <w:color w:val="000000"/>
          </w:rPr>
          <w:t xml:space="preserve">the </w:t>
        </w:r>
      </w:ins>
      <w:del w:id="25" w:author="Katherine Hayes" w:date="2024-07-26T11:01:00Z">
        <w:r w:rsidRPr="005A5E3C" w:rsidDel="00FC0690">
          <w:rPr>
            <w:color w:val="000000"/>
          </w:rPr>
          <w:delText xml:space="preserve">the </w:delText>
        </w:r>
      </w:del>
      <w:r w:rsidRPr="005A5E3C">
        <w:rPr>
          <w:color w:val="000000"/>
        </w:rPr>
        <w:t>impact</w:t>
      </w:r>
      <w:ins w:id="26" w:author="Katherine Hayes" w:date="2024-07-26T11:01:00Z">
        <w:r w:rsidR="00FC0690" w:rsidRPr="005A5E3C">
          <w:rPr>
            <w:color w:val="000000"/>
          </w:rPr>
          <w:t>s</w:t>
        </w:r>
      </w:ins>
      <w:r w:rsidRPr="005A5E3C">
        <w:rPr>
          <w:color w:val="000000"/>
        </w:rPr>
        <w:t xml:space="preserve"> of short-interval reburning on overstory communities </w:t>
      </w:r>
      <w:ins w:id="27" w:author="Katherine Hayes" w:date="2024-07-26T11:01:00Z">
        <w:r w:rsidR="00FC0690" w:rsidRPr="005A5E3C">
          <w:rPr>
            <w:color w:val="000000"/>
          </w:rPr>
          <w:t>are</w:t>
        </w:r>
      </w:ins>
      <w:del w:id="28" w:author="Katherine Hayes" w:date="2024-07-26T11:01:00Z">
        <w:r w:rsidRPr="005A5E3C" w:rsidDel="00FC0690">
          <w:rPr>
            <w:color w:val="000000"/>
          </w:rPr>
          <w:delText>is</w:delText>
        </w:r>
      </w:del>
      <w:r w:rsidRPr="005A5E3C">
        <w:rPr>
          <w:color w:val="000000"/>
        </w:rPr>
        <w:t xml:space="preserve"> well-documented, </w:t>
      </w:r>
      <w:ins w:id="29" w:author="Katherine Hayes" w:date="2024-07-26T11:01:00Z">
        <w:r w:rsidR="00FC0690" w:rsidRPr="005A5E3C">
          <w:rPr>
            <w:color w:val="000000"/>
          </w:rPr>
          <w:t xml:space="preserve">the </w:t>
        </w:r>
      </w:ins>
      <w:del w:id="30" w:author="Katherine Hayes" w:date="2024-07-26T11:00:00Z">
        <w:r w:rsidRPr="005A5E3C" w:rsidDel="00FC0690">
          <w:rPr>
            <w:color w:val="000000"/>
          </w:rPr>
          <w:delText xml:space="preserve">the </w:delText>
        </w:r>
      </w:del>
      <w:r w:rsidRPr="005A5E3C">
        <w:rPr>
          <w:color w:val="000000"/>
        </w:rPr>
        <w:t xml:space="preserve">subsequent effects on understory plant </w:t>
      </w:r>
      <w:r w:rsidR="008B7892" w:rsidRPr="005A5E3C">
        <w:rPr>
          <w:color w:val="000000"/>
        </w:rPr>
        <w:t>communities</w:t>
      </w:r>
      <w:r w:rsidRPr="005A5E3C">
        <w:rPr>
          <w:color w:val="000000"/>
        </w:rPr>
        <w:t xml:space="preserve"> remain</w:t>
      </w:r>
      <w:del w:id="31" w:author="Katherine Hayes" w:date="2024-08-19T09:22:00Z">
        <w:r w:rsidRPr="005A5E3C" w:rsidDel="00A177B7">
          <w:rPr>
            <w:color w:val="000000"/>
          </w:rPr>
          <w:delText>s</w:delText>
        </w:r>
      </w:del>
      <w:r w:rsidRPr="005A5E3C">
        <w:rPr>
          <w:color w:val="000000"/>
        </w:rPr>
        <w:t xml:space="preserve"> un</w:t>
      </w:r>
      <w:ins w:id="32" w:author="Katherine Hayes" w:date="2024-08-19T09:22:00Z">
        <w:r w:rsidR="00A177B7" w:rsidRPr="005A5E3C">
          <w:rPr>
            <w:color w:val="000000"/>
          </w:rPr>
          <w:t>der</w:t>
        </w:r>
      </w:ins>
      <w:r w:rsidRPr="005A5E3C">
        <w:rPr>
          <w:color w:val="000000"/>
        </w:rPr>
        <w:t>examined. Here, we investigate how multiple short-interval fires alter boreal forest understory plant communit</w:t>
      </w:r>
      <w:ins w:id="33" w:author="Katherine Hayes" w:date="2024-08-19T14:25:00Z">
        <w:r w:rsidR="00B302D9">
          <w:rPr>
            <w:color w:val="000000"/>
          </w:rPr>
          <w:t>y</w:t>
        </w:r>
      </w:ins>
      <w:ins w:id="34" w:author="Katherine Hayes" w:date="2024-08-19T14:26:00Z">
        <w:r w:rsidR="00B302D9">
          <w:rPr>
            <w:color w:val="000000"/>
          </w:rPr>
          <w:t xml:space="preserve"> composition in black spruce stands in Interior Ala</w:t>
        </w:r>
      </w:ins>
      <w:ins w:id="35" w:author="Katherine Hayes" w:date="2024-08-19T14:27:00Z">
        <w:r w:rsidR="00B302D9">
          <w:rPr>
            <w:color w:val="000000"/>
          </w:rPr>
          <w:t>ska</w:t>
        </w:r>
      </w:ins>
      <w:del w:id="36" w:author="Katherine Hayes" w:date="2024-08-19T14:25:00Z">
        <w:r w:rsidRPr="005A5E3C" w:rsidDel="00B302D9">
          <w:rPr>
            <w:color w:val="000000"/>
          </w:rPr>
          <w:delText>ies via changes in stand structure and light availability</w:delText>
        </w:r>
      </w:del>
      <w:r w:rsidRPr="005A5E3C">
        <w:t xml:space="preserve">. </w:t>
      </w:r>
    </w:p>
    <w:p w14:paraId="00000008" w14:textId="77777777" w:rsidR="003F25E5" w:rsidRPr="005A5E3C" w:rsidRDefault="00000000">
      <w:pPr>
        <w:rPr>
          <w:i/>
        </w:rPr>
      </w:pPr>
      <w:r w:rsidRPr="005A5E3C">
        <w:rPr>
          <w:i/>
        </w:rPr>
        <w:t>Methods</w:t>
      </w:r>
    </w:p>
    <w:p w14:paraId="00000009" w14:textId="056ECCD2" w:rsidR="003F25E5" w:rsidRPr="005A5E3C" w:rsidRDefault="00000000" w:rsidP="00064CA1">
      <w:pPr>
        <w:rPr>
          <w:i/>
        </w:rPr>
      </w:pPr>
      <w:r w:rsidRPr="005A5E3C">
        <w:t xml:space="preserve">We quantified understory plant community composition and compared estimates of understory plant species richness, and cover </w:t>
      </w:r>
      <w:del w:id="37" w:author="Katherine Hayes" w:date="2024-07-26T11:08:00Z">
        <w:r w:rsidRPr="005A5E3C" w:rsidDel="00353293">
          <w:delText xml:space="preserve">across </w:delText>
        </w:r>
      </w:del>
      <w:ins w:id="38" w:author="Katherine Hayes" w:date="2024-07-26T11:08:00Z">
        <w:r w:rsidR="00353293" w:rsidRPr="005A5E3C">
          <w:t xml:space="preserve">within </w:t>
        </w:r>
      </w:ins>
      <w:r w:rsidRPr="005A5E3C">
        <w:t xml:space="preserve">plots distributed </w:t>
      </w:r>
      <w:del w:id="39" w:author="Katherine Hayes" w:date="2024-07-26T11:03:00Z">
        <w:r w:rsidRPr="005A5E3C" w:rsidDel="00FC0690">
          <w:delText xml:space="preserve">along </w:delText>
        </w:r>
      </w:del>
      <w:ins w:id="40" w:author="Katherine Hayes" w:date="2024-07-26T11:03:00Z">
        <w:r w:rsidR="00FC0690" w:rsidRPr="005A5E3C">
          <w:t xml:space="preserve">across forests that burned </w:t>
        </w:r>
      </w:ins>
      <w:r w:rsidR="00B455F2" w:rsidRPr="005A5E3C">
        <w:t xml:space="preserve">once, twice or </w:t>
      </w:r>
      <w:del w:id="41" w:author="Katherine Hayes" w:date="2024-07-26T11:03:00Z">
        <w:r w:rsidR="00B455F2" w:rsidRPr="005A5E3C" w:rsidDel="00FC0690">
          <w:delText>thrice burned plots</w:delText>
        </w:r>
      </w:del>
      <w:ins w:id="42" w:author="Katherine Hayes" w:date="2024-07-26T11:03:00Z">
        <w:r w:rsidR="00FC0690" w:rsidRPr="005A5E3C">
          <w:t>three ti</w:t>
        </w:r>
      </w:ins>
      <w:ins w:id="43" w:author="Katherine Hayes" w:date="2024-07-26T11:04:00Z">
        <w:r w:rsidR="00FC0690" w:rsidRPr="005A5E3C">
          <w:t>mes</w:t>
        </w:r>
      </w:ins>
      <w:r w:rsidR="00B455F2" w:rsidRPr="005A5E3C">
        <w:t xml:space="preserve"> in short-intervals in Interior Alaska.</w:t>
      </w:r>
      <w:r w:rsidRPr="005A5E3C">
        <w:t xml:space="preserve"> To examine the role of abiotic filters, we used linear regression to determine whether </w:t>
      </w:r>
      <w:del w:id="44" w:author="Katherine Hayes" w:date="2024-08-19T09:23:00Z">
        <w:r w:rsidRPr="005A5E3C" w:rsidDel="00A177B7">
          <w:delText>solar irradiance</w:delText>
        </w:r>
        <w:r w:rsidR="005D267B" w:rsidRPr="005A5E3C" w:rsidDel="00A177B7">
          <w:delText xml:space="preserve"> </w:delText>
        </w:r>
      </w:del>
      <w:ins w:id="45" w:author="Katherine Hayes" w:date="2024-08-19T09:23:00Z">
        <w:r w:rsidR="00A177B7" w:rsidRPr="005A5E3C">
          <w:t xml:space="preserve">light availability </w:t>
        </w:r>
      </w:ins>
      <w:r w:rsidR="005D267B" w:rsidRPr="005A5E3C">
        <w:t xml:space="preserve">or </w:t>
      </w:r>
      <w:r w:rsidRPr="005A5E3C">
        <w:t>soil organic layer depth mediate or accelerate the impact of repeat reburning on regenerating understory plant communities.</w:t>
      </w:r>
      <w:r w:rsidR="00AA2AA9" w:rsidRPr="005A5E3C">
        <w:t xml:space="preserve"> </w:t>
      </w:r>
    </w:p>
    <w:p w14:paraId="0000000B" w14:textId="6C0220CC" w:rsidR="003F25E5" w:rsidRPr="005A5E3C" w:rsidRDefault="00000000">
      <w:pPr>
        <w:rPr>
          <w:i/>
        </w:rPr>
      </w:pPr>
      <w:r w:rsidRPr="005A5E3C">
        <w:rPr>
          <w:i/>
        </w:rPr>
        <w:t>Results</w:t>
      </w:r>
    </w:p>
    <w:p w14:paraId="0000000C" w14:textId="7AC1C1D3" w:rsidR="003F25E5" w:rsidRPr="005A5E3C" w:rsidRDefault="00064CA1" w:rsidP="00064CA1">
      <w:r w:rsidRPr="005A5E3C">
        <w:rPr>
          <w:color w:val="000000"/>
        </w:rPr>
        <w:t>The understory plant community increased in species richness and community diversity following a single fire but there were fewer differences in understory species richness, diversity, or identity when comparing once</w:t>
      </w:r>
      <w:r w:rsidRPr="005A5E3C">
        <w:t>-</w:t>
      </w:r>
      <w:r w:rsidRPr="005A5E3C">
        <w:rPr>
          <w:color w:val="000000"/>
        </w:rPr>
        <w:t xml:space="preserve">burned plots to </w:t>
      </w:r>
      <w:r w:rsidRPr="005A5E3C">
        <w:t>twice or thrice-burned</w:t>
      </w:r>
      <w:r w:rsidRPr="005A5E3C">
        <w:rPr>
          <w:color w:val="000000"/>
        </w:rPr>
        <w:t xml:space="preserve"> plots. We did not </w:t>
      </w:r>
      <w:r w:rsidRPr="005A5E3C">
        <w:t xml:space="preserve">observe </w:t>
      </w:r>
      <w:r w:rsidRPr="005A5E3C">
        <w:rPr>
          <w:color w:val="000000"/>
        </w:rPr>
        <w:t xml:space="preserve">an effect of </w:t>
      </w:r>
      <w:del w:id="46" w:author="Katherine Hayes" w:date="2024-08-19T09:23:00Z">
        <w:r w:rsidRPr="005A5E3C" w:rsidDel="00A177B7">
          <w:delText>any environmental feature measure</w:delText>
        </w:r>
      </w:del>
      <w:ins w:id="47" w:author="Katherine Hayes" w:date="2024-08-19T09:23:00Z">
        <w:r w:rsidR="00A177B7" w:rsidRPr="005A5E3C">
          <w:t>light availability or soil organic layer depth</w:t>
        </w:r>
      </w:ins>
      <w:del w:id="48" w:author="Katherine Hayes" w:date="2024-08-19T09:23:00Z">
        <w:r w:rsidRPr="005A5E3C" w:rsidDel="00A177B7">
          <w:delText>d</w:delText>
        </w:r>
      </w:del>
      <w:r w:rsidRPr="005A5E3C">
        <w:rPr>
          <w:color w:val="000000"/>
        </w:rPr>
        <w:t xml:space="preserve"> on understory plant species richness or plant community diversity</w:t>
      </w:r>
      <w:del w:id="49" w:author="Katherine Hayes" w:date="2024-08-19T09:23:00Z">
        <w:r w:rsidRPr="005A5E3C" w:rsidDel="00A177B7">
          <w:rPr>
            <w:color w:val="000000"/>
          </w:rPr>
          <w:delText xml:space="preserve"> when comparing within burned plots</w:delText>
        </w:r>
      </w:del>
      <w:r w:rsidRPr="005A5E3C">
        <w:rPr>
          <w:color w:val="000000"/>
        </w:rPr>
        <w:t>.</w:t>
      </w:r>
    </w:p>
    <w:p w14:paraId="0000000D" w14:textId="77777777" w:rsidR="003F25E5" w:rsidRPr="005A5E3C" w:rsidRDefault="00000000">
      <w:pPr>
        <w:rPr>
          <w:i/>
        </w:rPr>
      </w:pPr>
      <w:r w:rsidRPr="005A5E3C">
        <w:rPr>
          <w:i/>
        </w:rPr>
        <w:t>Conclusions</w:t>
      </w:r>
    </w:p>
    <w:p w14:paraId="00000011" w14:textId="1130567B" w:rsidR="003F25E5" w:rsidRPr="005A5E3C" w:rsidRDefault="00000000" w:rsidP="00064CA1">
      <w:pPr>
        <w:rPr>
          <w:ins w:id="50" w:author="Katherine Hayes" w:date="2024-07-26T11:08:00Z"/>
          <w:color w:val="000000"/>
        </w:rPr>
      </w:pPr>
      <w:r w:rsidRPr="005A5E3C">
        <w:t>While a single fire altered the understory plant community, continued reburning did not lead to subsequent differences in richness, diversity or identity</w:t>
      </w:r>
      <w:r w:rsidRPr="005A5E3C">
        <w:rPr>
          <w:color w:val="000000"/>
        </w:rPr>
        <w:t xml:space="preserve">. This work informs our ability to predict </w:t>
      </w:r>
      <w:r w:rsidRPr="005A5E3C">
        <w:rPr>
          <w:color w:val="000000"/>
        </w:rPr>
        <w:lastRenderedPageBreak/>
        <w:t xml:space="preserve">and manage impacts of repeat burning in boreal Interior Alaska forests and expands on our understanding of </w:t>
      </w:r>
      <w:r w:rsidRPr="005A5E3C">
        <w:t xml:space="preserve">the resilience of understory plant communities to </w:t>
      </w:r>
      <w:del w:id="51" w:author="Katherine Hayes" w:date="2024-08-19T14:27:00Z">
        <w:r w:rsidRPr="005A5E3C" w:rsidDel="00B302D9">
          <w:delText>continued or compounded</w:delText>
        </w:r>
      </w:del>
      <w:ins w:id="52" w:author="Katherine Hayes" w:date="2024-08-19T14:27:00Z">
        <w:r w:rsidR="00B302D9">
          <w:t>increasing</w:t>
        </w:r>
      </w:ins>
      <w:r w:rsidRPr="005A5E3C">
        <w:t xml:space="preserve"> disturbance</w:t>
      </w:r>
      <w:r w:rsidRPr="005A5E3C">
        <w:rPr>
          <w:color w:val="000000"/>
        </w:rPr>
        <w:t>.</w:t>
      </w:r>
      <w:bookmarkStart w:id="53" w:name="_heading=h.juaqxkcliiu6" w:colFirst="0" w:colLast="0"/>
      <w:bookmarkEnd w:id="53"/>
    </w:p>
    <w:p w14:paraId="5B91190E" w14:textId="77777777" w:rsidR="00353293" w:rsidRPr="005A5E3C" w:rsidRDefault="00353293" w:rsidP="00064CA1">
      <w:pPr>
        <w:rPr>
          <w:color w:val="000000"/>
        </w:rPr>
      </w:pPr>
    </w:p>
    <w:p w14:paraId="0CCC39B4" w14:textId="17521D99" w:rsidR="00353293" w:rsidRPr="005A5E3C" w:rsidRDefault="00000000">
      <w:pPr>
        <w:ind w:firstLine="720"/>
        <w:rPr>
          <w:ins w:id="54" w:author="Katherine Hayes" w:date="2024-07-26T11:12:00Z"/>
        </w:rPr>
      </w:pPr>
      <w:bookmarkStart w:id="55" w:name="_heading=h.gjdgxs" w:colFirst="0" w:colLast="0"/>
      <w:bookmarkEnd w:id="55"/>
      <w:r w:rsidRPr="005A5E3C">
        <w:t>Disturbances play a key role in structuring vegetative communities</w:t>
      </w:r>
      <w:r w:rsidR="004F4726" w:rsidRPr="005A5E3C">
        <w:t xml:space="preserve"> </w:t>
      </w:r>
      <w:r w:rsidR="00AB63BC" w:rsidRPr="005A5E3C">
        <w:rPr>
          <w:b/>
          <w:bCs/>
        </w:rPr>
        <w:fldChar w:fldCharType="begin"/>
      </w:r>
      <w:r w:rsidR="00A177B7" w:rsidRPr="005A5E3C">
        <w:rPr>
          <w:b/>
          <w:bCs/>
        </w:rPr>
        <w:instrText xml:space="preserve"> ADDIN ZOTERO_ITEM CSL_CITATION {"citationID":"GXWZAclx","properties":{"formattedCitation":"(Seidl et al., 2016; Rodman et al., 2022)","plainCitation":"(Seidl et al., 2016; Rodman et al., 2022)","noteIndex":0},"citationItems":[{"id":"SVPZh9xL/uQNacdgi","uris":["http://zotero.org/users/local/SYJr1vjk/items/SS4BEWVR"],"itemData":{"id":1751,"type":"article-journal","abstract":"The provisioning of ecosystem services to society is increasingly under pressure from global change. Changing disturbance regimes are of particular concern in this context due to their high potential impact on ecosystem structure, function and composition. Resilience-based stewardship is advocated to address these changes in ecosystem management, but its operational implementation has remained challenging. We review observed and expected changes in disturbance regimes and their potential impacts on provisioning, regulating, cultural and supporting ecosystem services, concentrating on temperate and boreal forests. Subsequently, we focus on resilience as a powerful concept to quantify and address these changes and their impacts, and present an approach towards its operational application using established methods from disturbance ecology. We suggest using the range of variability concept - characterizing and bounding the long-term behaviour of ecosystems - to locate and delineate the basins of attraction of a system. System recovery in relation to its range of variability can be used to measure resilience of ecosystems, allowing inferences on both engineering resilience (recovery rate) and monitoring for regime shifts (directionality of recovery trajectory). It is important to consider the dynamic nature of these properties in ecosystem analysis and management decision-making, as both disturbance processes and mechanisms of resilience will be subject to changes in the future. Furthermore, because ecosystem services are at the interface between natural and human systems, the social dimension of resilience (social adaptive capacity and range of variability) requires consideration in responding to changing disturbance regimes in forests. Synthesis and applications. Based on examples from temperate and boreal forests we synthesize principles and pathways for fostering resilience to changing disturbance regimes in ecosystem management. We conclude that future work should focus on testing and implementing these pathways in different contexts to make ecosystem services provisioning more robust to changing disturbance regimes and advance our understanding of how to cope with change and uncertainty in ecosystem management.","container-title":"Journal of Applied Ecology","DOI":"10.1111/1365-2664.12511","ISSN":"13652664","issue":"1","note":"Citation Key: Seidl2016a","title":"Searching for resilience: Addressing the impacts of changing disturbance regimes on forest ecosystem services","volume":"53","author":[{"family":"Seidl","given":"Rupert"},{"family":"Spies","given":"Thomas A."},{"family":"Peterson","given":"David L."},{"family":"Stephens","given":"Scott L."},{"family":"Hicke","given":"Jeffrey A."}],"issued":{"date-parts":[["2016"]]}}},{"id":"SVPZh9xL/vGNRfZJJ","uris":["http://zotero.org/users/local/SYJr1vjk/items/ZYWGU8CK"],"itemData":{"id":5618,"type":"article-journal","container-title":"Journal of Ecology","DOI":"10.1111/1365-2745.13999","ISSN":"0022-0477","issue":"March","license":"All rights reserved","page":"1-21","title":"Rocky Mountain forests are poised to recover following bark beetle outbreaks, but with altered composition","author":[{"family":"Rodman","given":"Kyle C."},{"family":"Andrus","given":"Robert A."},{"family":"Carlson","given":"Amanda R."},{"family":"Carter","given":"Trevor A."},{"family":"Chapman","given":"Teresa B."},{"family":"Coop","given":"Jonathan D."},{"family":"Fornwalt","given":"Paula J."},{"family":"Gill","given":"Nathan S."},{"family":"Harvey","given":"Brian J."},{"family":"Hoffman","given":"Ashley E."},{"family":"Kelsey","given":"Katharine C."},{"family":"Kulakowski","given":"Dominik"},{"family":"Laughlin","given":"Daniel C."},{"family":"Morris","given":"Jenna E."},{"family":"Negrón","given":"José F."},{"family":"Nigro","given":"Katherine M."},{"family":"Pappas","given":"Gregory S."},{"family":"Redmond","given":"Miranda D."},{"family":"Rhoades","given":"Charles C."},{"family":"Rocca","given":"Monique E."},{"family":"Schapira","given":"Zoe H."},{"family":"Sibold","given":"Jason S."},{"family":"Stevens‐Rumann","given":"Camille S."},{"family":"Veblen","given":"Thomas T."},{"family":"Wang","given":"Jianmin"},{"family":"Zhang","given":"Xiaoyang"},{"family":"Hart","given":"Sarah J."}],"issued":{"date-parts":[["2022"]]}}}],"schema":"https://github.com/citation-style-language/schema/raw/master/csl-citation.json"} </w:instrText>
      </w:r>
      <w:r w:rsidR="00AB63BC" w:rsidRPr="005A5E3C">
        <w:rPr>
          <w:b/>
          <w:bCs/>
        </w:rPr>
        <w:fldChar w:fldCharType="separate"/>
      </w:r>
      <w:r w:rsidR="00125303" w:rsidRPr="005A5E3C">
        <w:t>(</w:t>
      </w:r>
      <w:proofErr w:type="spellStart"/>
      <w:r w:rsidR="00125303" w:rsidRPr="005A5E3C">
        <w:t>Seidl</w:t>
      </w:r>
      <w:proofErr w:type="spellEnd"/>
      <w:r w:rsidR="00125303" w:rsidRPr="005A5E3C">
        <w:t xml:space="preserve"> et al., 2016; Rodman et al., 2022)</w:t>
      </w:r>
      <w:r w:rsidR="00AB63BC" w:rsidRPr="005A5E3C">
        <w:rPr>
          <w:b/>
          <w:bCs/>
        </w:rPr>
        <w:fldChar w:fldCharType="end"/>
      </w:r>
      <w:ins w:id="56" w:author="Katherine Hayes" w:date="2024-07-26T11:09:00Z">
        <w:r w:rsidR="00353293" w:rsidRPr="005A5E3C">
          <w:rPr>
            <w:b/>
            <w:bCs/>
          </w:rPr>
          <w:t xml:space="preserve"> </w:t>
        </w:r>
        <w:r w:rsidR="00353293" w:rsidRPr="005A5E3C">
          <w:t>by selecting for traits that confer resilience to</w:t>
        </w:r>
      </w:ins>
      <w:del w:id="57" w:author="Katherine Hayes" w:date="2024-07-26T11:09:00Z">
        <w:r w:rsidR="004F4726" w:rsidRPr="005A5E3C" w:rsidDel="00353293">
          <w:delText>.</w:delText>
        </w:r>
        <w:r w:rsidRPr="005A5E3C" w:rsidDel="00353293">
          <w:delText xml:space="preserve"> </w:delText>
        </w:r>
        <w:r w:rsidR="0081194F" w:rsidRPr="005A5E3C" w:rsidDel="00353293">
          <w:delText>The</w:delText>
        </w:r>
        <w:r w:rsidR="004F4726" w:rsidRPr="005A5E3C" w:rsidDel="00353293">
          <w:delText xml:space="preserve"> species that are present in an ecosystem typically have traits that correspond with</w:delText>
        </w:r>
      </w:del>
      <w:r w:rsidR="004F4726" w:rsidRPr="005A5E3C">
        <w:t xml:space="preserve"> </w:t>
      </w:r>
      <w:ins w:id="58" w:author="Katherine Hayes" w:date="2024-07-26T11:09:00Z">
        <w:r w:rsidR="00353293" w:rsidRPr="005A5E3C">
          <w:t xml:space="preserve">the broader disturbance regime </w:t>
        </w:r>
      </w:ins>
      <w:del w:id="59" w:author="Katherine Hayes" w:date="2024-07-26T11:09:00Z">
        <w:r w:rsidR="00EF7C4C" w:rsidRPr="005A5E3C" w:rsidDel="00353293">
          <w:delText xml:space="preserve">some aspect of </w:delText>
        </w:r>
        <w:r w:rsidR="004F4726" w:rsidRPr="005A5E3C" w:rsidDel="00353293">
          <w:delText xml:space="preserve">previous disturbance histories </w:delText>
        </w:r>
      </w:del>
      <w:r w:rsidR="00EF7C4C" w:rsidRPr="005A5E3C">
        <w:rPr>
          <w:b/>
          <w:bCs/>
        </w:rPr>
        <w:fldChar w:fldCharType="begin"/>
      </w:r>
      <w:r w:rsidR="00A177B7" w:rsidRPr="005A5E3C">
        <w:rPr>
          <w:b/>
          <w:bCs/>
        </w:rPr>
        <w:instrText xml:space="preserve"> ADDIN ZOTERO_ITEM CSL_CITATION {"citationID":"tecPQULd","properties":{"formattedCitation":"(Miller and Safford, 2020)","plainCitation":"(Miller and Safford, 2020)","noteIndex":0},"citationItems":[{"id":"SVPZh9xL/ZNFtDKeO","uris":["http://zotero.org/users/local/SYJr1vjk/items/DBJY8AK2"],"itemData":{"id":6059,"type":"article-journal","abstract":"Background: Ecological disturbance is a major driver of ecosystem structure and evolutionary selection, and theory predicts that the frequency and/or intensity of disturbance should determine its effects on communities. However, adaptations of species pools to different historical disturbance regimes are rarely considered in the search for generalizable community responses to disturbance. To explore how the severity of disturbance affects plant diversity patterns, we review studies of understorey plant community responses to wildfire in conifer forests of western North America across a gradient of departure from historical fire regimes.","container-title":"Global Ecology and Biogeography","DOI":"10.1111/geb.13115","ISSN":"1466-822X, 1466-8238","issue":"10","journalAbbreviation":"Global Ecol. Biogeogr.","language":"en","page":"1621-1633","source":"DOI.org (Crossref)","title":"Are plant community responses to wildfire contingent upon historical disturbance regimes?","volume":"29","author":[{"family":"Miller","given":"Jesse E. D."},{"family":"Safford","given":"Hugh D."}],"editor":[{"family":"Poulter","given":"Benjamin"}],"issued":{"date-parts":[["2020",10]]}}}],"schema":"https://github.com/citation-style-language/schema/raw/master/csl-citation.json"} </w:instrText>
      </w:r>
      <w:r w:rsidR="00EF7C4C" w:rsidRPr="005A5E3C">
        <w:rPr>
          <w:b/>
          <w:bCs/>
        </w:rPr>
        <w:fldChar w:fldCharType="separate"/>
      </w:r>
      <w:r w:rsidR="00125303" w:rsidRPr="005A5E3C">
        <w:t>(Miller and Safford, 2020)</w:t>
      </w:r>
      <w:r w:rsidR="00EF7C4C" w:rsidRPr="005A5E3C">
        <w:rPr>
          <w:b/>
          <w:bCs/>
        </w:rPr>
        <w:fldChar w:fldCharType="end"/>
      </w:r>
      <w:r w:rsidRPr="005A5E3C">
        <w:t xml:space="preserve">. </w:t>
      </w:r>
      <w:r w:rsidR="004F4726" w:rsidRPr="005A5E3C">
        <w:t xml:space="preserve">For example, tree species in ecosystems that experience frequent fire may have thick bark and highly flammable leaf litter to help </w:t>
      </w:r>
      <w:del w:id="60" w:author="Katherine Hayes" w:date="2024-07-26T11:10:00Z">
        <w:r w:rsidR="004F4726" w:rsidRPr="005A5E3C" w:rsidDel="00353293">
          <w:delText>the tree</w:delText>
        </w:r>
      </w:del>
      <w:ins w:id="61" w:author="Katherine Hayes" w:date="2024-07-26T11:10:00Z">
        <w:r w:rsidR="00353293" w:rsidRPr="005A5E3C">
          <w:t>trees</w:t>
        </w:r>
      </w:ins>
      <w:r w:rsidR="004F4726" w:rsidRPr="005A5E3C">
        <w:t xml:space="preserve"> survive surface fires </w:t>
      </w:r>
      <w:r w:rsidR="00AB63BC" w:rsidRPr="005A5E3C">
        <w:rPr>
          <w:b/>
          <w:bCs/>
        </w:rPr>
        <w:fldChar w:fldCharType="begin"/>
      </w:r>
      <w:r w:rsidR="00A177B7" w:rsidRPr="005A5E3C">
        <w:rPr>
          <w:b/>
          <w:bCs/>
        </w:rPr>
        <w:instrText xml:space="preserve"> ADDIN ZOTERO_ITEM CSL_CITATION {"citationID":"GSH1Sf0F","properties":{"formattedCitation":"(Stevens et al., 2020)","plainCitation":"(Stevens et al., 2020)","noteIndex":0},"citationItems":[{"id":"SVPZh9xL/2wPiP3PY","uris":["http://zotero.org/users/local/SYJr1vjk/items/8YPY873V"],"itemData":{"id":6305,"type":"article-journal","abstract":"Aim: Functional traits are a crucial link between species distributions and the ecosystem processes that structure those species’ niches. Concurrent increases in the availability of functional trait data and our ability to model species distributions present an opportunity to develop functional trait biogeography (i.e., the mapping of functional traits across space). Functional trait biogeography can improve process-based predictions about the resistance of certain species assemblages to changing environmental conditions across landscape scales. We illustrate this concept by developing the first trait-based, quantitative ranking of fire resistance (adult tree survival) in North American conifer species and mapping that fire resistance across space.","container-title":"Global Ecology and Biogeography","DOI":"10.1111/geb.13079","ISSN":"1466-822X, 1466-8238","issue":"5","journalAbbreviation":"Global Ecol Biogeogr","language":"en","page":"944-955","source":"DOI.org (Crossref)","title":"Biogeography of fire regimes in western U.S. conifer forests: A trait‐based approach","title-short":"Biogeography of fire regimes in western U.S. conifer forests","volume":"29","author":[{"family":"Stevens","given":"Jens T."},{"family":"Kling","given":"Matthew M."},{"family":"Schwilk","given":"Dylan W."},{"family":"Varner","given":"J. Morgan"},{"family":"Kane","given":"Jeffrey M."}],"editor":[{"family":"Gillespie","given":"Thomas"}],"issued":{"date-parts":[["2020",5]]}}}],"schema":"https://github.com/citation-style-language/schema/raw/master/csl-citation.json"} </w:instrText>
      </w:r>
      <w:r w:rsidR="00AB63BC" w:rsidRPr="005A5E3C">
        <w:rPr>
          <w:b/>
          <w:bCs/>
        </w:rPr>
        <w:fldChar w:fldCharType="separate"/>
      </w:r>
      <w:r w:rsidR="00125303" w:rsidRPr="005A5E3C">
        <w:t>(Stevens et al., 2020)</w:t>
      </w:r>
      <w:r w:rsidR="00AB63BC" w:rsidRPr="005A5E3C">
        <w:rPr>
          <w:b/>
          <w:bCs/>
        </w:rPr>
        <w:fldChar w:fldCharType="end"/>
      </w:r>
      <w:r w:rsidR="004F4726" w:rsidRPr="005A5E3C">
        <w:t xml:space="preserve">. Changes in </w:t>
      </w:r>
      <w:ins w:id="62" w:author="Katherine Hayes" w:date="2024-07-26T11:10:00Z">
        <w:r w:rsidR="00353293" w:rsidRPr="005A5E3C">
          <w:t xml:space="preserve">the characteristics of a </w:t>
        </w:r>
      </w:ins>
      <w:r w:rsidR="004F4726" w:rsidRPr="005A5E3C">
        <w:t>disturbance</w:t>
      </w:r>
      <w:ins w:id="63" w:author="Katherine Hayes" w:date="2024-07-26T11:10:00Z">
        <w:r w:rsidR="00353293" w:rsidRPr="005A5E3C">
          <w:t xml:space="preserve"> regime</w:t>
        </w:r>
      </w:ins>
      <w:del w:id="64" w:author="Katherine Hayes" w:date="2024-07-26T11:10:00Z">
        <w:r w:rsidR="004F4726" w:rsidRPr="005A5E3C" w:rsidDel="00353293">
          <w:delText xml:space="preserve"> regimes</w:delText>
        </w:r>
      </w:del>
      <w:r w:rsidR="004F4726" w:rsidRPr="005A5E3C">
        <w:t>, such a</w:t>
      </w:r>
      <w:r w:rsidR="00175073" w:rsidRPr="005A5E3C">
        <w:t>s</w:t>
      </w:r>
      <w:r w:rsidR="004F4726" w:rsidRPr="005A5E3C">
        <w:t xml:space="preserve"> </w:t>
      </w:r>
      <w:del w:id="65" w:author="Katherine Hayes" w:date="2024-08-19T09:24:00Z">
        <w:r w:rsidR="004F4726" w:rsidRPr="005A5E3C" w:rsidDel="00A177B7">
          <w:delText>conversion from low severity surface fires to high severity crown fires</w:delText>
        </w:r>
      </w:del>
      <w:ins w:id="66" w:author="Katherine Hayes" w:date="2024-08-19T09:24:00Z">
        <w:r w:rsidR="00A177B7" w:rsidRPr="005A5E3C">
          <w:t>a shift in severity or frequency of events beyond historic norms</w:t>
        </w:r>
      </w:ins>
      <w:r w:rsidR="004F4726" w:rsidRPr="005A5E3C">
        <w:t xml:space="preserve"> can lead to changes in </w:t>
      </w:r>
      <w:ins w:id="67" w:author="Katherine Hayes" w:date="2024-07-26T11:11:00Z">
        <w:r w:rsidR="00353293" w:rsidRPr="005A5E3C">
          <w:t xml:space="preserve">post-disturbance </w:t>
        </w:r>
      </w:ins>
      <w:r w:rsidR="004F4726" w:rsidRPr="005A5E3C">
        <w:t xml:space="preserve">species composition </w:t>
      </w:r>
      <w:r w:rsidR="002C3A3F" w:rsidRPr="005A5E3C">
        <w:t xml:space="preserve">and dominance </w:t>
      </w:r>
      <w:del w:id="68" w:author="Katherine Hayes" w:date="2024-07-26T11:11:00Z">
        <w:r w:rsidR="004F4726" w:rsidRPr="005A5E3C" w:rsidDel="00353293">
          <w:delText xml:space="preserve">following disturbance </w:delText>
        </w:r>
      </w:del>
      <w:r w:rsidR="00AB63BC" w:rsidRPr="005A5E3C">
        <w:fldChar w:fldCharType="begin"/>
      </w:r>
      <w:r w:rsidR="00A177B7" w:rsidRPr="005A5E3C">
        <w:instrText xml:space="preserve"> ADDIN ZOTERO_ITEM CSL_CITATION {"citationID":"BJ4GcfAa","properties":{"formattedCitation":"(Fornwalt et al., 2018)","plainCitation":"(Fornwalt et al., 2018)","noteIndex":0},"citationItems":[{"id":"SVPZh9xL/GVuCoyyT","uris":["http://zotero.org/users/local/SYJr1vjk/items/2UUIEGAC"],"itemData":{"id":6307,"type":"article-journal","abstract":"The 2002 Hayman Fire burned with mixed-severity across a 400-ha dry conifer study site in Colorado, USA, where overstory tree and surface cover attributes had been recently measured on 20 0.1-ha permanent plots. We remeasured these plots repeatedly during the ﬁrst post-ﬁre decade to examine how the attributes changed through time and whether changes were inﬂuenced by ﬁre severity. We found that most attributes were temporally dynamic and that ﬁre severity shaped their dynamics. For example, low-severity plots experienced a modest reduction in live overstory density due to both immediate and delayed tree mortality, and no change in live overstory basal area through time; in contrast, high-severity plots experienced an immediate and total loss of live overstory density and basal area. Large snag density in low-severity plots did not vary temporally because snag recruitment balanced snag loss; however, in high-severity plots large snag density increased markedly immediately post-ﬁre and then declined by about half by post-ﬁre year ten as snags fell. Mineral soil cover increased modestly immediately post-ﬁre in low-severity plots and substantially immediately post-ﬁre in high-severity plots, but changed little in ensuing years for either severity class. By incorporating pre-ﬁre and repeatedly-measured post-ﬁre data for a range of severities, our study uniquely contributes to the current understanding of wildﬁre effects in dry conifer forests and should be of interest to managers, researchers, and others.","container-title":"Forests","DOI":"10.3390/f9030152","ISSN":"1999-4907","issue":"3","journalAbbreviation":"Forests","language":"en","license":"https://creativecommons.org/licenses/by/4.0/","page":"152","source":"DOI.org (Crossref)","title":"Overstory Structure and Surface Cover Dynamics in the Decade Following the Hayman Fire, Colorado","volume":"9","author":[{"family":"Fornwalt","given":"Paula"},{"family":"Stevens-Rumann","given":"Camille"},{"family":"Collins","given":"Byron"}],"issued":{"date-parts":[["2018",3,17]]}}}],"schema":"https://github.com/citation-style-language/schema/raw/master/csl-citation.json"} </w:instrText>
      </w:r>
      <w:r w:rsidR="00AB63BC" w:rsidRPr="005A5E3C">
        <w:fldChar w:fldCharType="separate"/>
      </w:r>
      <w:r w:rsidR="00125303" w:rsidRPr="005A5E3C">
        <w:t>(</w:t>
      </w:r>
      <w:proofErr w:type="spellStart"/>
      <w:r w:rsidR="00125303" w:rsidRPr="005A5E3C">
        <w:t>Fornwalt</w:t>
      </w:r>
      <w:proofErr w:type="spellEnd"/>
      <w:r w:rsidR="00125303" w:rsidRPr="005A5E3C">
        <w:t xml:space="preserve"> et al., 2018)</w:t>
      </w:r>
      <w:r w:rsidR="00AB63BC" w:rsidRPr="005A5E3C">
        <w:fldChar w:fldCharType="end"/>
      </w:r>
      <w:r w:rsidRPr="005A5E3C">
        <w:t xml:space="preserve">. </w:t>
      </w:r>
      <w:r w:rsidR="002C3A3F" w:rsidRPr="005A5E3C">
        <w:t>Similarly</w:t>
      </w:r>
      <w:r w:rsidRPr="005A5E3C">
        <w:t xml:space="preserve">, interactions between </w:t>
      </w:r>
      <w:r w:rsidR="002C3A3F" w:rsidRPr="005A5E3C">
        <w:t xml:space="preserve">individual </w:t>
      </w:r>
      <w:r w:rsidRPr="005A5E3C">
        <w:t>disturbance</w:t>
      </w:r>
      <w:r w:rsidR="002C3A3F" w:rsidRPr="005A5E3C">
        <w:t xml:space="preserve"> events</w:t>
      </w:r>
      <w:r w:rsidRPr="005A5E3C">
        <w:t xml:space="preserve"> can lead to novel and compound effects wherein the impact of the interaction is greater than that of either individual event</w:t>
      </w:r>
      <w:r w:rsidR="002C3A3F" w:rsidRPr="005A5E3C">
        <w:t xml:space="preserve"> </w:t>
      </w:r>
      <w:r w:rsidR="00AB63BC" w:rsidRPr="005A5E3C">
        <w:fldChar w:fldCharType="begin"/>
      </w:r>
      <w:r w:rsidR="00A177B7" w:rsidRPr="005A5E3C">
        <w:instrText xml:space="preserve"> ADDIN ZOTERO_ITEM CSL_CITATION {"citationID":"1FhSpjfH","properties":{"formattedCitation":"(Buma, 2015 p. 205)","plainCitation":"(Buma, 2015 p. 205)","dontUpdate":true,"noteIndex":0},"citationItems":[{"id":"SVPZh9xL/Hq2nAgyn","uris":["http://zotero.org/users/local/SYJr1vjk/items/2GVRRTLL"],"itemData":{"id":2424,"type":"article-journal","abstract":"Disturbances are fundamental components of ecosystems and, in many cases, a dominant driver of ecosystem structure and function at multiple spatial and temporal scales. While the effect of any one disturbance may be relatively well understood, multiple interacting disturbances can cause unexpected disturbance behavior (e.g., larger extents), altered return likelihoods, or reduced ecosystem resilience and regime shifts. Given the long-lasting implications of such events, and the potential for changes in disturbance rates driven by climate change and increasing anthropogenic pressures, developing a broad conceptual understanding and some predictive ability regarding the likelihood of interactions between disturbances is crucial. Through a broad synthesis of the literature, and across multiple biomes, disturbance interactions are placed into a unified framework around the concept of changing ecosystem resistance (\"linked interactions,\" alterations to likelihood, extent, or severity) or ecosystem resilience (\"compound interactions,\" alterations to recovery time or trajectory). Understanding and predicting disturbance interactions requires disaggregating disturbances into their constituent legacies, identifying the mechanisms which drive disturbances behavior (or ecosystem recovery), and determining when and where those mechanisms might be altered by the legacies of prior disturbances. The potential for cascading effects is discussed, by which these interactions may extend the reach of anthropogenic or climate change-induced alterations to disturbances beyond what is currently anticipated. Finally, several avenues for future research are outlined, as suggested from the current literature (and areas in which that literature is lacking). These include the potential for cross-scale interactions and changing scale-driven limitations, further work on cascading effects, and the potential for cross-biome comparisons. Disturbance interactions have the potential to cause large, nonlinear, or unexpected changes in ecosystem structure and functioning; finding generality across these complex events is an important step in predicting their occurrence and understanding their significance.","container-title":"Ecosphere","DOI":"10.1890/ES15-00058.1","ISSN":"21508925","issue":"4","note":"Citation Key: Buma2015","page":"1-15","title":"Disturbance interactions: Characterization, prediction, and the potential for cascading effects","volume":"6","author":[{"family":"Buma","given":"B."}],"issued":{"date-parts":[["2015"]]}},"locator":"205"}],"schema":"https://github.com/citation-style-language/schema/raw/master/csl-citation.json"} </w:instrText>
      </w:r>
      <w:r w:rsidR="00AB63BC" w:rsidRPr="005A5E3C">
        <w:fldChar w:fldCharType="separate"/>
      </w:r>
      <w:r w:rsidR="00AB63BC" w:rsidRPr="005A5E3C">
        <w:t>(Buma, 2015)</w:t>
      </w:r>
      <w:r w:rsidR="00AB63BC" w:rsidRPr="005A5E3C">
        <w:fldChar w:fldCharType="end"/>
      </w:r>
      <w:r w:rsidR="002C3A3F" w:rsidRPr="005A5E3C">
        <w:t xml:space="preserve">. </w:t>
      </w:r>
      <w:ins w:id="69" w:author="Katherine Hayes" w:date="2024-08-19T09:24:00Z">
        <w:r w:rsidR="00A177B7" w:rsidRPr="005A5E3C">
          <w:t xml:space="preserve">Whether through shifts in characteristics or interactions or both, </w:t>
        </w:r>
      </w:ins>
      <w:del w:id="70" w:author="Katherine Hayes" w:date="2024-08-19T09:24:00Z">
        <w:r w:rsidR="002C3A3F" w:rsidRPr="005A5E3C" w:rsidDel="00A177B7">
          <w:delText>C</w:delText>
        </w:r>
      </w:del>
      <w:ins w:id="71" w:author="Katherine Hayes" w:date="2024-08-19T09:24:00Z">
        <w:r w:rsidR="00A177B7" w:rsidRPr="005A5E3C">
          <w:t>c</w:t>
        </w:r>
      </w:ins>
      <w:r w:rsidR="002C3A3F" w:rsidRPr="005A5E3C">
        <w:t>hanges in disturbance regimes</w:t>
      </w:r>
      <w:r w:rsidRPr="005A5E3C">
        <w:t xml:space="preserve"> </w:t>
      </w:r>
      <w:r w:rsidR="002C3A3F" w:rsidRPr="005A5E3C">
        <w:t>c</w:t>
      </w:r>
      <w:r w:rsidRPr="005A5E3C">
        <w:t xml:space="preserve">omplicate our ability to anticipate </w:t>
      </w:r>
      <w:r w:rsidR="002C3A3F" w:rsidRPr="005A5E3C">
        <w:t>the response of</w:t>
      </w:r>
      <w:r w:rsidRPr="005A5E3C">
        <w:t xml:space="preserve"> plant communities</w:t>
      </w:r>
      <w:r w:rsidR="002C3A3F" w:rsidRPr="005A5E3C">
        <w:t xml:space="preserve"> </w:t>
      </w:r>
      <w:r w:rsidR="00EF7C4C" w:rsidRPr="005A5E3C">
        <w:rPr>
          <w:b/>
          <w:bCs/>
        </w:rPr>
        <w:fldChar w:fldCharType="begin"/>
      </w:r>
      <w:r w:rsidR="00A177B7" w:rsidRPr="005A5E3C">
        <w:rPr>
          <w:b/>
          <w:bCs/>
        </w:rPr>
        <w:instrText xml:space="preserve"> ADDIN ZOTERO_ITEM CSL_CITATION {"citationID":"4yFJeCzB","properties":{"formattedCitation":"(Fraterrigo et al., 2020)","plainCitation":"(Fraterrigo et al., 2020)","noteIndex":0},"citationItems":[{"id":"SVPZh9xL/gdJ6L3Xy","uris":["http://zotero.org/users/local/SYJr1vjk/items/D7UJAEE3"],"itemData":{"id":6292,"type":"article-journal","abstract":"Altered ecosystem variability is an important ecological response to disturbance yet understanding of how various attributes of disturbance regimes affect ecosystem variability is limited. To improve the framework for understanding the disturbance regime attributes that affect ecosystem variability, we examine how the introduction of stochasticity to disturbance parameters (frequency, severity and extent) alters simulated recovery when compared to deterministic outcomes from a spatially explicit simulation model. We also examine the agreement between results from empirical studies and deterministic and stochastic configurations of the model. We find that stochasticity in disturbance frequency and spatial extent leads to the greatest increase in the variance of simulated dynamics, although stochastic severity also contributes to departures from the deterministic case. The incorporation of stochasticity in disturbance attributes improves agreement between empirical and simulated responses, with 71% of empirical responses correctly classified by stochastic configurations of the model as compared to 47% using the purely deterministic model. By comparison, only 2% of empirical responses were correctly classified by the deterministic model and misclassified by stochastic configurations of the model. These results indicate that stochasticity in the attributes of a disturbance regime alters the patterns and classification of ecosystem variability, suggesting altered recovery dynamics. Incorporating stochastic disturbance processes into models may thus be critical for anticipating the ecological resilience of ecosystems.","container-title":"PLOS ONE","DOI":"10.1371/journal.pone.0229927","ISSN":"1932-6203","issue":"3","journalAbbreviation":"PLoS ONE","language":"en","page":"e0229927","source":"DOI.org (Crossref)","title":"Stochastic disturbance regimes alter patterns of ecosystem variability and recovery","volume":"15","author":[{"family":"Fraterrigo","given":"Jennifer M."},{"family":"Langille","given":"Aaron B."},{"family":"Rusak","given":"James A."}],"editor":[{"family":"Martinez-Garcia","given":"Ricardo"}],"issued":{"date-parts":[["2020",3,9]]}}}],"schema":"https://github.com/citation-style-language/schema/raw/master/csl-citation.json"} </w:instrText>
      </w:r>
      <w:r w:rsidR="00EF7C4C" w:rsidRPr="005A5E3C">
        <w:rPr>
          <w:b/>
          <w:bCs/>
        </w:rPr>
        <w:fldChar w:fldCharType="separate"/>
      </w:r>
      <w:r w:rsidR="00125303" w:rsidRPr="005A5E3C">
        <w:t>(</w:t>
      </w:r>
      <w:proofErr w:type="spellStart"/>
      <w:r w:rsidR="00125303" w:rsidRPr="005A5E3C">
        <w:t>Fraterrigo</w:t>
      </w:r>
      <w:proofErr w:type="spellEnd"/>
      <w:r w:rsidR="00125303" w:rsidRPr="005A5E3C">
        <w:t xml:space="preserve"> et al., 2020)</w:t>
      </w:r>
      <w:r w:rsidR="00EF7C4C" w:rsidRPr="005A5E3C">
        <w:rPr>
          <w:b/>
          <w:bCs/>
        </w:rPr>
        <w:fldChar w:fldCharType="end"/>
      </w:r>
      <w:r w:rsidRPr="005A5E3C">
        <w:t xml:space="preserve">. </w:t>
      </w:r>
    </w:p>
    <w:p w14:paraId="00000013" w14:textId="330A751D" w:rsidR="003F25E5" w:rsidRPr="005A5E3C" w:rsidRDefault="00353293">
      <w:pPr>
        <w:ind w:firstLine="720"/>
        <w:rPr>
          <w:rFonts w:ascii="Roboto" w:eastAsia="Roboto" w:hAnsi="Roboto" w:cs="Roboto"/>
          <w:color w:val="444746"/>
          <w:highlight w:val="white"/>
          <w:rPrChange w:id="72" w:author="Katherine Hayes" w:date="2024-08-19T14:22:00Z">
            <w:rPr>
              <w:rFonts w:ascii="Roboto" w:eastAsia="Roboto" w:hAnsi="Roboto" w:cs="Roboto"/>
              <w:color w:val="444746"/>
              <w:sz w:val="21"/>
              <w:szCs w:val="21"/>
              <w:highlight w:val="white"/>
            </w:rPr>
          </w:rPrChange>
        </w:rPr>
      </w:pPr>
      <w:ins w:id="73" w:author="Katherine Hayes" w:date="2024-07-26T11:12:00Z">
        <w:r w:rsidRPr="005A5E3C">
          <w:t xml:space="preserve">One such system experiencing a shift in disturbance regime </w:t>
        </w:r>
        <w:r w:rsidR="00801423" w:rsidRPr="005A5E3C">
          <w:t xml:space="preserve">is the boreal forests of Interior Alaska. </w:t>
        </w:r>
      </w:ins>
      <w:r w:rsidRPr="005A5E3C">
        <w:t>Rapidly warming temperatures in high-latitudes have led to an increase in the frequency and extent of fires across the bo</w:t>
      </w:r>
      <w:r w:rsidR="00EF7C4C" w:rsidRPr="005A5E3C">
        <w:t xml:space="preserve">real forests of interior Alaska </w:t>
      </w:r>
      <w:r w:rsidR="006B2B69" w:rsidRPr="005A5E3C">
        <w:rPr>
          <w:b/>
          <w:bCs/>
        </w:rPr>
        <w:fldChar w:fldCharType="begin"/>
      </w:r>
      <w:r w:rsidR="00A177B7" w:rsidRPr="005A5E3C">
        <w:rPr>
          <w:b/>
          <w:bCs/>
        </w:rPr>
        <w:instrText xml:space="preserve"> ADDIN ZOTERO_ITEM CSL_CITATION {"citationID":"fIcH6dfJ","properties":{"formattedCitation":"(Hayes and Buma, 2021)","plainCitation":"(Hayes and Buma, 2021)","noteIndex":0},"citationItems":[{"id":"SVPZh9xL/0UoByaPQ","uris":["http://zotero.org/users/local/SYJr1vjk/items/DQTKTINZ"],"itemData":{"id":3688,"type":"article-journal","container-title":"Ecosphere","DOI":"10.1002/ecs2.3379","issue":"March","note":"Citation Key: Hayes2021","title":"Effects of short-interval disturbances continue to accumulate , overwhelming variability in local resilience","volume":"12","author":[{"family":"Hayes","given":"Katherine"},{"family":"Buma","given":"Brian"}],"issued":{"date-parts":[["2021"]]}}}],"schema":"https://github.com/citation-style-language/schema/raw/master/csl-citation.json"} </w:instrText>
      </w:r>
      <w:r w:rsidR="006B2B69" w:rsidRPr="005A5E3C">
        <w:rPr>
          <w:b/>
          <w:bCs/>
        </w:rPr>
        <w:fldChar w:fldCharType="separate"/>
      </w:r>
      <w:r w:rsidR="00A177B7" w:rsidRPr="005A5E3C">
        <w:t>(Hayes and Buma, 2021)</w:t>
      </w:r>
      <w:r w:rsidR="006B2B69" w:rsidRPr="005A5E3C">
        <w:rPr>
          <w:b/>
          <w:bCs/>
        </w:rPr>
        <w:fldChar w:fldCharType="end"/>
      </w:r>
      <w:r w:rsidR="00EF7C4C" w:rsidRPr="005A5E3C">
        <w:t>,</w:t>
      </w:r>
      <w:del w:id="74" w:author="Katherine Hayes" w:date="2024-07-26T11:12:00Z">
        <w:r w:rsidR="00EF7C4C" w:rsidRPr="005A5E3C" w:rsidDel="00801423">
          <w:delText xml:space="preserve"> </w:delText>
        </w:r>
      </w:del>
      <w:ins w:id="75" w:author="Katherine Hayes" w:date="2024-07-26T11:12:00Z">
        <w:r w:rsidR="00801423" w:rsidRPr="005A5E3C">
          <w:t xml:space="preserve"> a system with historically infrequent fire </w:t>
        </w:r>
      </w:ins>
      <w:r w:rsidR="00A177B7" w:rsidRPr="005A5E3C">
        <w:fldChar w:fldCharType="begin"/>
      </w:r>
      <w:r w:rsidR="00A177B7" w:rsidRPr="005A5E3C">
        <w:instrText xml:space="preserve"> ADDIN ZOTERO_ITEM CSL_CITATION {"citationID":"lTWilJcI","properties":{"formattedCitation":"(Hoecker and Higuera, 2019; Hoecker et al., 2020)","plainCitation":"(Hoecker and Higuera, 2019; Hoecker et al., 2020)","noteIndex":0},"citationItems":[{"id":7,"uris":["http://zotero.org/users/10601290/items/SIZF4VKM"],"itemData":{"id":7,"type":"article-journal","container-title":"Landsc. Ecol.","issue":"2","language":"en","note":"publisher: Springer Science and Business Media LLC","page":"227–241","title":"Forest succession and climate variability interacted to control fire activity over the last four centuries in an Alaskan boreal landscape","volume":"34","author":[{"family":"Hoecker","given":"Tyler J"},{"family":"Higuera","given":"Philip E"}],"issued":{"date-parts":[["2019",2]]},"citation-key":"Hoecker_2019"}},{"id":1147,"uris":["http://zotero.org/users/10601290/items/YH8WF98Z"],"itemData":{"id":1147,"type":"article-journal","abstract":"Boreal forest and tundra biomes are key components of the Earth system because the mobilization of large carbon stocks and changes in energy balance could act as positive feedbacks to ongoing climate change. In Alaska, wildfire is a primary driver of ecosystem structure and function, and a key mechanism coupling high-latitude ecosystems to global climate. Paleoecological records reveal sensitivity of fire regimes to climatic and vegetation change over centennial–millennial time scales, highlighting increased burning concurrent with warming or elevated landscape flammability. To quantify spatiotemporal patterns in fireregime variability, we synthesized 27 published sediment-charcoal records from four Alaskan ecoregions, and compared patterns to paleoclimate and paleovegetation records. Biomass burning and fire frequency increased significantly in boreal forest ecoregions with the expansion of black spruce, ca. 6,000–4,000 years before present (yr BP). Biomass burning also increased during warm periods, particularly in the Yukon Flats ecoregion from ca. 1,000 to 500 yr BP. Increases in biomass burning concurrent with constant fire return intervals suggest increases in average fire severity (i.e., more biomass burning per fire) during warm periods. Results also indicate increases in biomass burning over the last century across much of Alaska that exceed Holocene maxima, providing important context for ongoing change. Our analysis documents the sensitivity of fire activity to broad-scale environmental change, including climate warming and biome-scale shifts in vegetation. The lack of widespread, prolonged fire synchrony suggests regional heterogeneity limited simultaneous fire-regime change across our study areas during the Holocene. This finding implies broad-scale resilience of the boreal forest to extensive fire activity, but does not preclude novel responses to 21st-century changes. If projected increases in fire activity over the 21st century are realized, they would be unprecedented in the context of the last 8,000 yr or more.","container-title":"Ecology","DOI":"10.1002/ecy.3096","ISSN":"0012-9658, 1939-9170","issue":"9","journalAbbreviation":"Ecology","language":"en","source":"DOI.org (Crossref)","title":"Arctic and boreal paleofire records reveal drivers of fire activity and departures from Holocene variability","URL":"https://onlinelibrary.wiley.com/doi/10.1002/ecy.3096","volume":"101","author":[{"family":"Hoecker","given":"Tyler J."},{"family":"Higuera","given":"Philip E."},{"family":"Kelly","given":"Ryan"},{"family":"Hu","given":"Feng Sheng"}],"accessed":{"date-parts":[["2022",11,15]]},"issued":{"date-parts":[["2020",9]]},"citation-key":"Hoecker_2020"}}],"schema":"https://github.com/citation-style-language/schema/raw/master/csl-citation.json"} </w:instrText>
      </w:r>
      <w:r w:rsidR="00A177B7" w:rsidRPr="005A5E3C">
        <w:fldChar w:fldCharType="separate"/>
      </w:r>
      <w:r w:rsidR="00A177B7" w:rsidRPr="005A5E3C">
        <w:rPr>
          <w:noProof/>
        </w:rPr>
        <w:t>(Hoecker and Higuera, 2019; Hoecker et al., 2020)</w:t>
      </w:r>
      <w:r w:rsidR="00A177B7" w:rsidRPr="005A5E3C">
        <w:fldChar w:fldCharType="end"/>
      </w:r>
      <w:ins w:id="76" w:author="Katherine Hayes" w:date="2024-08-19T09:25:00Z">
        <w:r w:rsidR="00A177B7" w:rsidRPr="005A5E3C">
          <w:t xml:space="preserve">. </w:t>
        </w:r>
      </w:ins>
      <w:del w:id="77" w:author="Katherine Hayes" w:date="2024-07-26T11:12:00Z">
        <w:r w:rsidR="00EF7C4C" w:rsidRPr="005A5E3C" w:rsidDel="00801423">
          <w:delText xml:space="preserve">Canada </w:delText>
        </w:r>
        <w:r w:rsidR="00017D2E" w:rsidRPr="005A5E3C" w:rsidDel="00801423">
          <w:rPr>
            <w:b/>
            <w:bCs/>
          </w:rPr>
          <w:fldChar w:fldCharType="begin"/>
        </w:r>
        <w:r w:rsidR="00125303" w:rsidRPr="005A5E3C" w:rsidDel="00801423">
          <w:rPr>
            <w:b/>
            <w:bCs/>
          </w:rPr>
          <w:delInstrText xml:space="preserve"> ADDIN ZOTERO_ITEM CSL_CITATION {"citationID":"qDN1tYl1","properties":{"formattedCitation":"(Whitman et al., 2019)","plainCitation":"(Whitman et al., 2019)","noteIndex":0},"citationItems":[{"id":6296,"uris":["http://zotero.org/users/local/SYJr1vjk/items/D7RC7HWR"],"itemData":{"id":6296,"type":"article-journal","abstract":"Abstract\n            The size and frequency of large wildfires in western North America have increased in recent years, a trend climate change is likely to exacerbate. Due to fuel limitations, recently burned forests resist burning for upwards of 30 years; however, extreme fire-conducive weather enables reburning at shorter fire-free intervals than expected. This research quantifies the outcomes of short-interval reburns in upland and wetland environments of northwestern Canadian boreal forests and identifies an interactive effect of post-fire drought. Despite adaptations to wildfire amongst boreal plants, post-fire forests at paired short- and long-interval sites were significantly different, with short-interval sites having lower stem densities of trees due to reduced conifer recruitment, a higher proportion of broadleaf trees, less residual organic material, and reduced herbaceous vegetation cover. Drought reinforced changes in proportions of tree species and decreases in tree recruitment, reinforcing non-resilient responses to short-interval reburning. Drier and warmer weather will increase the incidence of short-interval reburning and amplify the ecological changes such events cause, as wildfire activity and post-fire drought increase synergistically. These interacting disturbances will accelerate climate-driven changes in boreal forest structure and composition. Our findings identify processes of ongoing and future change in a climate-sensitive biome.","container-title":"Scientific Reports","DOI":"10.1038/s41598-019-55036-7","ISSN":"2045-2322","issue":"1","journalAbbreviation":"Sci Rep","language":"en","page":"18796","source":"DOI.org (Crossref)","title":"Short-interval wildfire and drought overwhelm boreal forest resilience","volume":"9","author":[{"family":"Whitman","given":"Ellen"},{"family":"Parisien","given":"Marc-André"},{"family":"Thompson","given":"Dan K."},{"family":"Flannigan","given":"Mike D."}],"issued":{"date-parts":[["2019",12,11]]}}}],"schema":"https://github.com/citation-style-language/schema/raw/master/csl-citation.json"} </w:delInstrText>
        </w:r>
        <w:r w:rsidR="00017D2E" w:rsidRPr="005A5E3C" w:rsidDel="00801423">
          <w:rPr>
            <w:b/>
            <w:bCs/>
          </w:rPr>
          <w:fldChar w:fldCharType="separate"/>
        </w:r>
        <w:r w:rsidR="00125303" w:rsidRPr="005A5E3C" w:rsidDel="00801423">
          <w:delText>(Whitman et al., 2019)</w:delText>
        </w:r>
        <w:r w:rsidR="00017D2E" w:rsidRPr="005A5E3C" w:rsidDel="00801423">
          <w:rPr>
            <w:b/>
            <w:bCs/>
          </w:rPr>
          <w:fldChar w:fldCharType="end"/>
        </w:r>
        <w:r w:rsidR="00EF7C4C" w:rsidRPr="005A5E3C" w:rsidDel="00801423">
          <w:delText>, and northern Minnesota</w:delText>
        </w:r>
        <w:r w:rsidR="00017D2E" w:rsidRPr="005A5E3C" w:rsidDel="00801423">
          <w:delText xml:space="preserve"> </w:delText>
        </w:r>
        <w:r w:rsidR="006B2B69" w:rsidRPr="005A5E3C" w:rsidDel="00801423">
          <w:rPr>
            <w:b/>
            <w:bCs/>
          </w:rPr>
          <w:fldChar w:fldCharType="begin"/>
        </w:r>
        <w:r w:rsidR="00125303" w:rsidRPr="005A5E3C" w:rsidDel="00801423">
          <w:rPr>
            <w:b/>
            <w:bCs/>
          </w:rPr>
          <w:delInstrText xml:space="preserve"> ADDIN ZOTERO_ITEM CSL_CITATION {"citationID":"rX0cGKgs","properties":{"formattedCitation":"(Frelich et al., 2017)","plainCitation":"(Frelich et al., 2017)","noteIndex":0},"citationItems":[{"id":6320,"uris":["http://zotero.org/users/local/SYJr1vjk/items/DDKBR2CG"],"itemData":{"id":6320,"type":"article-journal","abstract":"Historically, oak forests and woodlands intergraded with southern boreal forest, temperate mesic forest, and grassland biomes, forming complex ﬁre-mediated relationships in the Great Lakes region of Minnesota, Wisconsin, and Michigan, USA. Variability in ﬁre recurrence intervals allowed oaks to mix with grasses or with mesic forest species in areas with high (2–10 yr) or moderate (several decades) ﬁre frequencies, respectively. In the southern boreal forest, oak colonization was limited by cold climate. In recent decades former savannas have been largely converted to agricultural ﬁelds and the fate of oak remnants is controlled by human ﬁre use. In mesic temperate forests, ﬁre exclusion, wetter climate, and deer browsing have led to mesophication and increasing maple dominance. With ongoing warming, however, mesophication could reverse due to increased drought and ﬁre frequency, and earthworm invasion, which enhances the understory environment for oak seedlings. Oaks are also likely to invade large tracts of southern boreal forest. However, deer grazing on oak seedlings will partially negate the positive inﬂuence of warming and ﬁre. On balance, oaks have a more positive future outlook in the Lake States, as the climate becomes more favorable to oaks compared to temperate mesic and boreal forests.","container-title":"Journal of Sustainable Forestry","DOI":"10.1080/10549811.2017.1296777","ISSN":"1054-9811, 1540-756X","issue":"5","journalAbbreviation":"Journal of Sustainable Forestry","language":"en","page":"421-432","source":"DOI.org (Crossref)","title":"The changing role of fire in mediating the relationships among oaks, grasslands, mesic temperate forests, and boreal forests in the Lake States","volume":"36","author":[{"family":"Frelich","given":"Lee E."},{"family":"Reich","given":"Peter B."},{"family":"Peterson","given":"David W."}],"issued":{"date-parts":[["2017",7,4]]}}}],"schema":"https://github.com/citation-style-language/schema/raw/master/csl-citation.json"} </w:delInstrText>
        </w:r>
        <w:r w:rsidR="006B2B69" w:rsidRPr="005A5E3C" w:rsidDel="00801423">
          <w:rPr>
            <w:b/>
            <w:bCs/>
          </w:rPr>
          <w:fldChar w:fldCharType="separate"/>
        </w:r>
        <w:r w:rsidR="00125303" w:rsidRPr="005A5E3C" w:rsidDel="00801423">
          <w:delText>(Frelich et al., 2017)</w:delText>
        </w:r>
        <w:r w:rsidR="006B2B69" w:rsidRPr="005A5E3C" w:rsidDel="00801423">
          <w:rPr>
            <w:b/>
            <w:bCs/>
          </w:rPr>
          <w:fldChar w:fldCharType="end"/>
        </w:r>
        <w:r w:rsidRPr="005A5E3C" w:rsidDel="00801423">
          <w:delText>.</w:delText>
        </w:r>
      </w:del>
      <w:del w:id="78" w:author="Katherine Hayes" w:date="2024-07-26T11:13:00Z">
        <w:r w:rsidRPr="005A5E3C" w:rsidDel="00801423">
          <w:delText xml:space="preserve"> </w:delText>
        </w:r>
        <w:r w:rsidR="002C3A3F" w:rsidRPr="005A5E3C" w:rsidDel="00801423">
          <w:delText>H</w:delText>
        </w:r>
        <w:r w:rsidRPr="005A5E3C" w:rsidDel="00801423">
          <w:delText>istorically, fire return intervals in the boreal forests of</w:delText>
        </w:r>
        <w:r w:rsidR="00EF7C4C" w:rsidRPr="005A5E3C" w:rsidDel="00801423">
          <w:delText>, for example,</w:delText>
        </w:r>
        <w:r w:rsidRPr="005A5E3C" w:rsidDel="00801423">
          <w:delText xml:space="preserve"> Interior Alaska were between 150 to 300 years</w:delText>
        </w:r>
        <w:r w:rsidR="00EF7C4C" w:rsidRPr="005A5E3C" w:rsidDel="00801423">
          <w:delText xml:space="preserve"> </w:delText>
        </w:r>
        <w:r w:rsidR="00EF7C4C" w:rsidRPr="005A5E3C" w:rsidDel="00801423">
          <w:fldChar w:fldCharType="begin"/>
        </w:r>
        <w:r w:rsidR="00125303" w:rsidRPr="005A5E3C" w:rsidDel="00801423">
          <w:delInstrText xml:space="preserve"> ADDIN ZOTERO_ITEM CSL_CITATION {"citationID":"1kOkwTqf","properties":{"formattedCitation":"(Buma et al., 2019)","plainCitation":"(Buma et al., 2019)","noteIndex":0},"citationItems":[{"id":3508,"uris":["http://zotero.org/users/local/SYJr1vjk/items/KQMIATR5"],"itemData":{"id":3508,"type":"article-journal","abstract":"Context: Predicting ecosystem resilience is a challenge, especially as climate change alters disturbance regimes and conditions for recovery. Recent research has highlighted the importance of spatially-explicit disturbance and resilience processes to long-term ecosystem dynamics. “Neoecological” approaches characterize resilience mechanisms at relatively fine spatio-temporal resolutions, but results are difficult to extrapolate across broad temporal scales or climatic ranges. Paleoecological methodologies can consider the effects of climates that differ from today. However, they are often limited to coarse-grained spatio-temporal resolutions. Methods: In this synthesis, we describe implicit and explicit examples of studies that incorporate both neo- and paleoecological approaches. We propose ways to build on the strengths of both approaches in an explicit and proactive fashion. Results: Linking the two approaches is a powerful way to surpass their respective limitations. Aligning spatial scales is critical: Paleoecological sampling design should incorporate knowledge of the spatial characteristics of the disturbance process, and neoecological studies benefit from a longer-term context to their conclusions. In some cases, modeling can incorporate non-spatial data from paleoecological records or emerging spatial paleo-data networks with mechanistic disturbance/recovery processes that operate at fine spatiotemporal scales. Conclusions: Linking these two complementary approaches is a powerful way to build a complete understanding of ecosystem disturbance and resilience.","container-title":"Landscape Ecology","DOI":"10.1007/s10980-018-0754-5","ISSN":"15729761","issue":"1","note":"publisher: Springer Netherlands\nCitation Key: Buma2019a\nISBN: 0123456789","page":"17-33","title":"The value of linking paleoecological and neoecological perspectives to understand spatially-explicit ecosystem resilience","volume":"34","author":[{"family":"Buma","given":"B."},{"family":"Harvey","given":"B. J."},{"family":"Gavin","given":"D. G."},{"family":"Kelly","given":"R."},{"family":"Loboda","given":"T."},{"family":"McNeil","given":"B. E."},{"family":"Marlon","given":"J. R."},{"family":"Meddens","given":"A. J.H."},{"family":"Morris","given":"J. L."},{"family":"Raffa","given":"K. F."},{"family":"Shuman","given":"B."},{"family":"Smithwick","given":"E. A.H."},{"family":"McLauchlan","given":"K. K."}],"issued":{"date-parts":[["2019"]]}}}],"schema":"https://github.com/citation-style-language/schema/raw/master/csl-citation.json"} </w:delInstrText>
        </w:r>
        <w:r w:rsidR="00EF7C4C" w:rsidRPr="005A5E3C" w:rsidDel="00801423">
          <w:fldChar w:fldCharType="separate"/>
        </w:r>
        <w:r w:rsidR="00125303" w:rsidRPr="005A5E3C" w:rsidDel="00801423">
          <w:delText>(Buma et al., 2019)</w:delText>
        </w:r>
        <w:r w:rsidR="00EF7C4C" w:rsidRPr="005A5E3C" w:rsidDel="00801423">
          <w:fldChar w:fldCharType="end"/>
        </w:r>
        <w:r w:rsidR="00EF7C4C" w:rsidRPr="005A5E3C" w:rsidDel="00801423">
          <w:delText>.</w:delText>
        </w:r>
      </w:del>
      <w:del w:id="79" w:author="Katherine Hayes" w:date="2024-08-19T09:24:00Z">
        <w:r w:rsidR="00EF7C4C" w:rsidRPr="005A5E3C" w:rsidDel="00A177B7">
          <w:delText xml:space="preserve"> </w:delText>
        </w:r>
      </w:del>
      <w:ins w:id="80" w:author="Katherine Hayes" w:date="2024-07-26T11:13:00Z">
        <w:r w:rsidR="00801423" w:rsidRPr="005A5E3C">
          <w:t xml:space="preserve">Warming temperatures and drying conditions have shrunk fire return intervals in some forests </w:t>
        </w:r>
      </w:ins>
      <w:del w:id="81" w:author="Katherine Hayes" w:date="2024-07-26T11:13:00Z">
        <w:r w:rsidR="00EF7C4C" w:rsidRPr="005A5E3C" w:rsidDel="00801423">
          <w:delText>I</w:delText>
        </w:r>
        <w:r w:rsidRPr="005A5E3C" w:rsidDel="00801423">
          <w:delText>ntervals of</w:delText>
        </w:r>
      </w:del>
      <w:ins w:id="82" w:author="Katherine Hayes" w:date="2024-07-26T11:13:00Z">
        <w:r w:rsidR="00801423" w:rsidRPr="005A5E3C">
          <w:t>to</w:t>
        </w:r>
      </w:ins>
      <w:r w:rsidRPr="005A5E3C">
        <w:t xml:space="preserve"> 50 years or less </w:t>
      </w:r>
      <w:del w:id="83" w:author="Katherine Hayes" w:date="2024-07-26T11:13:00Z">
        <w:r w:rsidRPr="005A5E3C" w:rsidDel="00801423">
          <w:delText xml:space="preserve">(also referred to as short-interval) are becoming more common </w:delText>
        </w:r>
      </w:del>
      <w:r w:rsidR="00BB20B9" w:rsidRPr="005A5E3C">
        <w:fldChar w:fldCharType="begin"/>
      </w:r>
      <w:r w:rsidR="00A177B7" w:rsidRPr="005A5E3C">
        <w:instrText xml:space="preserve"> ADDIN ZOTERO_ITEM CSL_CITATION {"citationID":"fOkymWHz","properties":{"formattedCitation":"(Buma et al., 2019)","plainCitation":"(Buma et al., 2019)","noteIndex":0},"citationItems":[{"id":"SVPZh9xL/ZBWc1sOt","uris":["http://zotero.org/users/local/SYJr1vjk/items/KQMIATR5"],"itemData":{"id":3508,"type":"article-journal","abstract":"Context: Predicting ecosystem resilience is a challenge, especially as climate change alters disturbance regimes and conditions for recovery. Recent research has highlighted the importance of spatially-explicit disturbance and resilience processes to long-term ecosystem dynamics. “Neoecological” approaches characterize resilience mechanisms at relatively fine spatio-temporal resolutions, but results are difficult to extrapolate across broad temporal scales or climatic ranges. Paleoecological methodologies can consider the effects of climates that differ from today. However, they are often limited to coarse-grained spatio-temporal resolutions. Methods: In this synthesis, we describe implicit and explicit examples of studies that incorporate both neo- and paleoecological approaches. We propose ways to build on the strengths of both approaches in an explicit and proactive fashion. Results: Linking the two approaches is a powerful way to surpass their respective limitations. Aligning spatial scales is critical: Paleoecological sampling design should incorporate knowledge of the spatial characteristics of the disturbance process, and neoecological studies benefit from a longer-term context to their conclusions. In some cases, modeling can incorporate non-spatial data from paleoecological records or emerging spatial paleo-data networks with mechanistic disturbance/recovery processes that operate at fine spatiotemporal scales. Conclusions: Linking these two complementary approaches is a powerful way to build a complete understanding of ecosystem disturbance and resilience.","container-title":"Landscape Ecology","DOI":"10.1007/s10980-018-0754-5","ISSN":"15729761","issue":"1","note":"publisher: Springer Netherlands\nCitation Key: Buma2019a\nISBN: 0123456789","page":"17-33","title":"The value of linking paleoecological and neoecological perspectives to understand spatially-explicit ecosystem resilience","volume":"34","author":[{"family":"Buma","given":"B."},{"family":"Harvey","given":"B. J."},{"family":"Gavin","given":"D. G."},{"family":"Kelly","given":"R."},{"family":"Loboda","given":"T."},{"family":"McNeil","given":"B. E."},{"family":"Marlon","given":"J. R."},{"family":"Meddens","given":"A. J.H."},{"family":"Morris","given":"J. L."},{"family":"Raffa","given":"K. F."},{"family":"Shuman","given":"B."},{"family":"Smithwick","given":"E. A.H."},{"family":"McLauchlan","given":"K. K."}],"issued":{"date-parts":[["2019"]]}}}],"schema":"https://github.com/citation-style-language/schema/raw/master/csl-citation.json"} </w:instrText>
      </w:r>
      <w:r w:rsidR="00BB20B9" w:rsidRPr="005A5E3C">
        <w:fldChar w:fldCharType="separate"/>
      </w:r>
      <w:r w:rsidR="00125303" w:rsidRPr="005A5E3C">
        <w:t>(Buma et al., 2019)</w:t>
      </w:r>
      <w:r w:rsidR="00BB20B9" w:rsidRPr="005A5E3C">
        <w:fldChar w:fldCharType="end"/>
      </w:r>
      <w:r w:rsidRPr="005A5E3C">
        <w:t>. Multiple short-interval fires lead to compound effects on overstory plant communities, driving shifts in dominance from conifer to deciduous species</w:t>
      </w:r>
      <w:r w:rsidR="00EF7C4C" w:rsidRPr="005A5E3C">
        <w:t xml:space="preserve"> </w:t>
      </w:r>
      <w:r w:rsidR="00BB20B9" w:rsidRPr="005A5E3C">
        <w:fldChar w:fldCharType="begin"/>
      </w:r>
      <w:r w:rsidR="00A177B7" w:rsidRPr="005A5E3C">
        <w:instrText xml:space="preserve"> ADDIN ZOTERO_ITEM CSL_CITATION {"citationID":"ce5e3q2b","properties":{"formattedCitation":"(Hayes and Buma, 2021)","plainCitation":"(Hayes and Buma, 2021)","noteIndex":0},"citationItems":[{"id":"SVPZh9xL/0UoByaPQ","uris":["http://zotero.org/users/local/SYJr1vjk/items/DQTKTINZ"],"itemData":{"id":3688,"type":"article-journal","container-title":"Ecosphere","DOI":"10.1002/ecs2.3379","issue":"March","note":"Citation Key: Hayes2021","title":"Effects of short-interval disturbances continue to accumulate , overwhelming variability in local resilience","volume":"12","author":[{"family":"Hayes","given":"Katherine"},{"family":"Buma","given":"Brian"}],"issued":{"date-parts":[["2021"]]}}}],"schema":"https://github.com/citation-style-language/schema/raw/master/csl-citation.json"} </w:instrText>
      </w:r>
      <w:r w:rsidR="00BB20B9" w:rsidRPr="005A5E3C">
        <w:fldChar w:fldCharType="separate"/>
      </w:r>
      <w:r w:rsidR="00125303" w:rsidRPr="005A5E3C">
        <w:t>(Hayes and Buma, 2021)</w:t>
      </w:r>
      <w:r w:rsidR="00BB20B9" w:rsidRPr="005A5E3C">
        <w:fldChar w:fldCharType="end"/>
      </w:r>
      <w:r w:rsidRPr="005A5E3C">
        <w:t xml:space="preserve">. However, the corresponding direct and indirect impacts </w:t>
      </w:r>
      <w:r w:rsidR="00EF7C4C" w:rsidRPr="005A5E3C">
        <w:t>of multiple short-interval fires on</w:t>
      </w:r>
      <w:r w:rsidRPr="005A5E3C">
        <w:t xml:space="preserve"> the understory plant community remains undocumented.</w:t>
      </w:r>
    </w:p>
    <w:p w14:paraId="00000014" w14:textId="291519F4" w:rsidR="003F25E5" w:rsidRPr="005A5E3C" w:rsidRDefault="00000000" w:rsidP="00B618AF">
      <w:pPr>
        <w:ind w:firstLine="720"/>
      </w:pPr>
      <w:r w:rsidRPr="005A5E3C">
        <w:rPr>
          <w:color w:val="444746"/>
          <w:highlight w:val="white"/>
        </w:rPr>
        <w:lastRenderedPageBreak/>
        <w:t>Understory</w:t>
      </w:r>
      <w:r w:rsidRPr="005A5E3C">
        <w:t xml:space="preserve"> plant communities in boreal forests regulate several key ecosystem functions</w:t>
      </w:r>
      <w:ins w:id="84" w:author="Katherine Hayes" w:date="2024-07-26T11:15:00Z">
        <w:r w:rsidR="00801423" w:rsidRPr="005A5E3C">
          <w:t xml:space="preserve">, including plant diversity, nutrient cycling, wildlife habitat and forest recruitment. </w:t>
        </w:r>
      </w:ins>
      <w:del w:id="85" w:author="Katherine Hayes" w:date="2024-07-26T11:15:00Z">
        <w:r w:rsidRPr="005A5E3C" w:rsidDel="00801423">
          <w:delText>:</w:delText>
        </w:r>
      </w:del>
      <w:ins w:id="86" w:author="Katherine Hayes" w:date="2024-07-26T11:15:00Z">
        <w:r w:rsidR="00801423" w:rsidRPr="005A5E3C">
          <w:t>U</w:t>
        </w:r>
      </w:ins>
      <w:del w:id="87" w:author="Katherine Hayes" w:date="2024-07-26T11:15:00Z">
        <w:r w:rsidRPr="005A5E3C" w:rsidDel="00801423">
          <w:delText xml:space="preserve"> First, </w:delText>
        </w:r>
      </w:del>
      <w:del w:id="88" w:author="Katherine Hayes" w:date="2024-07-26T11:16:00Z">
        <w:r w:rsidRPr="005A5E3C" w:rsidDel="00801423">
          <w:delText>u</w:delText>
        </w:r>
      </w:del>
      <w:r w:rsidRPr="005A5E3C">
        <w:t>nderstory plant communities are the primary source of plant species diversity in the borea</w:t>
      </w:r>
      <w:ins w:id="89" w:author="Katherine Hayes" w:date="2024-07-26T11:16:00Z">
        <w:r w:rsidR="00801423" w:rsidRPr="005A5E3C">
          <w:t>l: t</w:t>
        </w:r>
      </w:ins>
      <w:del w:id="90" w:author="Katherine Hayes" w:date="2024-07-26T11:16:00Z">
        <w:r w:rsidRPr="005A5E3C" w:rsidDel="00801423">
          <w:delText>l. T</w:delText>
        </w:r>
      </w:del>
      <w:r w:rsidRPr="005A5E3C">
        <w:t xml:space="preserve">ypical plant communities in the boreal consist of 39 - 77 species, many of which are nonvascular plants </w:t>
      </w:r>
      <w:r w:rsidR="00BB20B9" w:rsidRPr="005A5E3C">
        <w:fldChar w:fldCharType="begin"/>
      </w:r>
      <w:r w:rsidR="00A177B7" w:rsidRPr="005A5E3C">
        <w:instrText xml:space="preserve"> ADDIN ZOTERO_ITEM CSL_CITATION {"citationID":"PA2VmnYg","properties":{"formattedCitation":"(Hart and Chen, 2006)","plainCitation":"(Hart and Chen, 2006)","noteIndex":0},"citationItems":[{"id":"SVPZh9xL/Lja111A4","uris":["http://zotero.org/users/local/SYJr1vjk/items/7ZBME7NW"],"itemData":{"id":6289,"type":"article-journal","container-title":"Critical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BB20B9" w:rsidRPr="005A5E3C">
        <w:fldChar w:fldCharType="separate"/>
      </w:r>
      <w:r w:rsidR="00125303" w:rsidRPr="005A5E3C">
        <w:t>(Hart and Chen, 2006)</w:t>
      </w:r>
      <w:r w:rsidR="00BB20B9" w:rsidRPr="005A5E3C">
        <w:fldChar w:fldCharType="end"/>
      </w:r>
      <w:r w:rsidRPr="005A5E3C">
        <w:t xml:space="preserve">. </w:t>
      </w:r>
      <w:del w:id="91" w:author="Katherine Hayes" w:date="2024-07-26T11:16:00Z">
        <w:r w:rsidRPr="005A5E3C" w:rsidDel="00801423">
          <w:delText>Second</w:delText>
        </w:r>
      </w:del>
      <w:ins w:id="92" w:author="Katherine Hayes" w:date="2024-07-26T11:16:00Z">
        <w:r w:rsidR="00801423" w:rsidRPr="005A5E3C">
          <w:t>In addition</w:t>
        </w:r>
      </w:ins>
      <w:r w:rsidRPr="005A5E3C">
        <w:t xml:space="preserve">, understory species in the boreal </w:t>
      </w:r>
      <w:del w:id="93" w:author="Katherine Hayes" w:date="2024-07-26T11:16:00Z">
        <w:r w:rsidRPr="005A5E3C" w:rsidDel="00801423">
          <w:delText xml:space="preserve">have been observed </w:delText>
        </w:r>
      </w:del>
      <w:ins w:id="94" w:author="Katherine Hayes" w:date="2024-07-26T11:16:00Z">
        <w:r w:rsidR="00801423" w:rsidRPr="005A5E3C">
          <w:t>can</w:t>
        </w:r>
      </w:ins>
      <w:del w:id="95" w:author="Katherine Hayes" w:date="2024-07-26T11:16:00Z">
        <w:r w:rsidRPr="005A5E3C" w:rsidDel="00801423">
          <w:delText>to</w:delText>
        </w:r>
      </w:del>
      <w:r w:rsidRPr="005A5E3C">
        <w:t xml:space="preserve"> bypass nitrogen mineralization and uptake organic nitrogen </w:t>
      </w:r>
      <w:r w:rsidR="00BB20B9" w:rsidRPr="005A5E3C">
        <w:rPr>
          <w:b/>
          <w:bCs/>
        </w:rPr>
        <w:fldChar w:fldCharType="begin"/>
      </w:r>
      <w:r w:rsidR="00A177B7" w:rsidRPr="005A5E3C">
        <w:rPr>
          <w:b/>
          <w:bCs/>
        </w:rPr>
        <w:instrText xml:space="preserve"> ADDIN ZOTERO_ITEM CSL_CITATION {"citationID":"YOkuew5E","properties":{"formattedCitation":"(N\\uc0\\u228{}sholm et al., 1998)","plainCitation":"(Näsholm et al., 1998)","noteIndex":0},"citationItems":[{"id":"SVPZh9xL/3tNbswGj","uris":["http://zotero.org/users/local/SYJr1vjk/items/SG63UG2L"],"itemData":{"id":6309,"type":"article-journal","container-title":"Nature","DOI":"10.1038/31921","ISSN":"0028-0836, 1476-4687","issue":"6679","journalAbbreviation":"Nature","language":"en","license":"http://www.springer.com/tdm","page":"914-916","source":"DOI.org (Crossref)","title":"Boreal forest plants take up organic nitrogen","volume":"392","author":[{"family":"Näsholm","given":"Torgny"},{"family":"Ekblad","given":"Alf"},{"family":"Nordin","given":"Annika"},{"family":"Giesler","given":"Reiner"},{"family":"Högberg","given":"Mona"},{"family":"Högberg","given":"Peter"}],"issued":{"date-parts":[["1998",4]]}}}],"schema":"https://github.com/citation-style-language/schema/raw/master/csl-citation.json"} </w:instrText>
      </w:r>
      <w:r w:rsidR="00BB20B9" w:rsidRPr="005A5E3C">
        <w:rPr>
          <w:b/>
          <w:bCs/>
        </w:rPr>
        <w:fldChar w:fldCharType="separate"/>
      </w:r>
      <w:r w:rsidR="00125303" w:rsidRPr="005A5E3C">
        <w:t>(</w:t>
      </w:r>
      <w:proofErr w:type="spellStart"/>
      <w:r w:rsidR="00125303" w:rsidRPr="005A5E3C">
        <w:t>Näsholm</w:t>
      </w:r>
      <w:proofErr w:type="spellEnd"/>
      <w:r w:rsidR="00125303" w:rsidRPr="005A5E3C">
        <w:t xml:space="preserve"> et al., 1998)</w:t>
      </w:r>
      <w:r w:rsidR="00BB20B9" w:rsidRPr="005A5E3C">
        <w:rPr>
          <w:b/>
          <w:bCs/>
        </w:rPr>
        <w:fldChar w:fldCharType="end"/>
      </w:r>
      <w:r w:rsidRPr="005A5E3C">
        <w:t xml:space="preserve"> which is retained by nonvascular species</w:t>
      </w:r>
      <w:r w:rsidR="00BB20B9" w:rsidRPr="005A5E3C">
        <w:t xml:space="preserve"> </w:t>
      </w:r>
      <w:r w:rsidR="00BB20B9" w:rsidRPr="005A5E3C">
        <w:fldChar w:fldCharType="begin"/>
      </w:r>
      <w:r w:rsidR="00A177B7" w:rsidRPr="005A5E3C">
        <w:instrText xml:space="preserve"> ADDIN ZOTERO_ITEM CSL_CITATION {"citationID":"TjGPJiBU","properties":{"formattedCitation":"(Weber and Van Cleve, 1981)","plainCitation":"(Weber and Van Cleve, 1981)","noteIndex":0},"citationItems":[{"id":"SVPZh9xL/xrKAZfV1","uris":["http://zotero.org/users/local/SYJr1vjk/items/SZN3MHBA"],"itemData":{"id":6311,"type":"article-journal","container-title":"Canadian Journal of Forest Research","issue":"4","page":"743-751","title":"Nitrogen dynamics in the forest floor of interior Alaska black spruce ecosystems.","volume":"11","author":[{"family":"Weber","given":"M G"},{"family":"Van Cleve","given":"K."}],"issued":{"date-parts":[["1981"]]}}}],"schema":"https://github.com/citation-style-language/schema/raw/master/csl-citation.json"} </w:instrText>
      </w:r>
      <w:r w:rsidR="00BB20B9" w:rsidRPr="005A5E3C">
        <w:fldChar w:fldCharType="separate"/>
      </w:r>
      <w:r w:rsidR="00125303" w:rsidRPr="005A5E3C">
        <w:t>(Weber and Van Cleve, 1981)</w:t>
      </w:r>
      <w:r w:rsidR="00BB20B9" w:rsidRPr="005A5E3C">
        <w:fldChar w:fldCharType="end"/>
      </w:r>
      <w:r w:rsidRPr="005A5E3C">
        <w:t xml:space="preserve">, thus aiding in the cycling of nitrogen in an ecosystem otherwise limited by low nitrogen availability </w:t>
      </w:r>
      <w:sdt>
        <w:sdtPr>
          <w:tag w:val="goog_rdk_0"/>
          <w:id w:val="922530575"/>
        </w:sdtPr>
        <w:sdtContent/>
      </w:sdt>
      <w:r w:rsidR="00BB20B9" w:rsidRPr="005A5E3C">
        <w:fldChar w:fldCharType="begin"/>
      </w:r>
      <w:r w:rsidR="00A177B7" w:rsidRPr="005A5E3C">
        <w:instrText xml:space="preserve"> ADDIN ZOTERO_ITEM CSL_CITATION {"citationID":"5lWmqcpw","properties":{"formattedCitation":"(Du et al., 2020)","plainCitation":"(Du et al., 2020)","noteIndex":0},"citationItems":[{"id":"SVPZh9xL/VBOEMPd7","uris":["http://zotero.org/users/local/SYJr1vjk/items/3B5PW3BM"],"itemData":{"id":6303,"type":"article-journal","container-title":"Nature Geoscience","DOI":"10.1038/s41561-019-0530-4","ISSN":"1752-0894, 1752-0908","issue":"3","journalAbbreviation":"Nat. Geosci.","language":"en","page":"221-226","source":"DOI.org (Crossref)","title":"Global patterns of terrestrial nitrogen and phosphorus limitation","volume":"13","author":[{"family":"Du","given":"Enzai"},{"family":"Terrer","given":"César"},{"family":"Pellegrini","given":"Adam F. A."},{"family":"Ahlström","given":"Anders"},{"family":"Van Lissa","given":"Caspar J."},{"family":"Zhao","given":"Xia"},{"family":"Xia","given":"Nan"},{"family":"Wu","given":"Xinhui"},{"family":"Jackson","given":"Robert B."}],"issued":{"date-parts":[["2020",3]]}}}],"schema":"https://github.com/citation-style-language/schema/raw/master/csl-citation.json"} </w:instrText>
      </w:r>
      <w:r w:rsidR="00BB20B9" w:rsidRPr="005A5E3C">
        <w:fldChar w:fldCharType="separate"/>
      </w:r>
      <w:r w:rsidR="00125303" w:rsidRPr="005A5E3C">
        <w:t>(Du et al., 2020)</w:t>
      </w:r>
      <w:r w:rsidR="00BB20B9" w:rsidRPr="005A5E3C">
        <w:fldChar w:fldCharType="end"/>
      </w:r>
      <w:r w:rsidRPr="005A5E3C">
        <w:t xml:space="preserve">. </w:t>
      </w:r>
      <w:del w:id="96" w:author="Katherine Hayes" w:date="2024-07-26T11:16:00Z">
        <w:r w:rsidRPr="005A5E3C" w:rsidDel="00801423">
          <w:delText>Third,</w:delText>
        </w:r>
      </w:del>
      <w:ins w:id="97" w:author="Katherine Hayes" w:date="2024-07-26T11:16:00Z">
        <w:r w:rsidR="00801423" w:rsidRPr="005A5E3C">
          <w:t>Furthermore,</w:t>
        </w:r>
      </w:ins>
      <w:r w:rsidRPr="005A5E3C">
        <w:t xml:space="preserve"> understory species </w:t>
      </w:r>
      <w:del w:id="98" w:author="Katherine Hayes" w:date="2024-08-19T09:26:00Z">
        <w:r w:rsidRPr="005A5E3C" w:rsidDel="00A177B7">
          <w:delText xml:space="preserve">comprise </w:delText>
        </w:r>
      </w:del>
      <w:ins w:id="99" w:author="Katherine Hayes" w:date="2024-08-19T09:26:00Z">
        <w:r w:rsidR="00A177B7" w:rsidRPr="005A5E3C">
          <w:t>are</w:t>
        </w:r>
        <w:r w:rsidR="00A177B7" w:rsidRPr="005A5E3C">
          <w:t xml:space="preserve"> </w:t>
        </w:r>
      </w:ins>
      <w:r w:rsidRPr="005A5E3C">
        <w:t xml:space="preserve">a large component of moose and snowshoe hare </w:t>
      </w:r>
      <w:del w:id="100" w:author="Katherine Hayes" w:date="2024-08-19T09:26:00Z">
        <w:r w:rsidRPr="005A5E3C" w:rsidDel="00A177B7">
          <w:delText>s</w:delText>
        </w:r>
        <w:r w:rsidR="000836AC" w:rsidRPr="005A5E3C" w:rsidDel="00A177B7">
          <w:delText>pring and s</w:delText>
        </w:r>
        <w:r w:rsidRPr="005A5E3C" w:rsidDel="00A177B7">
          <w:delText xml:space="preserve">ummer </w:delText>
        </w:r>
      </w:del>
      <w:r w:rsidRPr="005A5E3C">
        <w:t>forage</w:t>
      </w:r>
      <w:r w:rsidR="00AA0554" w:rsidRPr="005A5E3C">
        <w:t xml:space="preserve"> </w:t>
      </w:r>
      <w:r w:rsidR="00BB20B9" w:rsidRPr="005A5E3C">
        <w:rPr>
          <w:b/>
          <w:bCs/>
        </w:rPr>
        <w:fldChar w:fldCharType="begin"/>
      </w:r>
      <w:r w:rsidR="00A177B7" w:rsidRPr="005A5E3C">
        <w:rPr>
          <w:b/>
          <w:bCs/>
        </w:rPr>
        <w:instrText xml:space="preserve"> ADDIN ZOTERO_ITEM CSL_CITATION {"citationID":"uqKOHYy9","properties":{"formattedCitation":"(Hodson et al., 2011; Shively et al., 2019)","plainCitation":"(Hodson et al., 2011; Shively et al., 2019)","noteIndex":0},"citationItems":[{"id":"SVPZh9xL/v9aykAbc","uris":["http://zotero.org/users/local/SYJr1vjk/items/ZAPHQK65"],"itemData":{"id":6287,"type":"article-journal","abstract":"Understory regeneration within canopy gaps in old-growth boreal forests may provide suitable habitat for wildlife typically associated with early-seral stages, leading to an increase in their abundance in late succession. We surveyed a chronosequence of postfire (17–265 years) and postharvest (3–63 years) stands in Canada’s eastern boreal forest to determine whether snowshoe hares (Lepus americanus Erxleben, 1777) followed a bimodal abundance distribution with stand age that reflects changes in food and cover during postdisturbance succession. A strong peak in relative hare abundance occurred during the first 80 years of succession, with highest faecal pellet densities observed between 40 and 50 years after disturbance. Changes in hare abundance during this period were similar among fire- and clearcut-origin stands and closely tracked changes in lateral cover and vertical cover. Pellet density increased again in stands &gt;180 years. Variation in hare abundance during late succession was partially mediated by gap dynamics, with highest pellet densities in stands occupied by an intermediate proportion of mortality-origin canopy gaps. Hares thus undergo rapid changes in abundance during early succession followed by a much longer period of subtle changes in density as stands develop old-growth structure. Shifting forest age-class distribution induced by forest management could therefore significantly alter regional spatiotemporal dynamics of snowshoe hares.","container-title":"Canadian Journal of Zoology","DOI":"10.1139/z11-079","ISSN":"0008-4301, 1480-3283","issue":"10","journalAbbreviation":"Can. J. Zool.","language":"en","license":"http://www.nrcresearchpress.com/page/about/CorporateTextAndDataMining","page":"908-920","source":"DOI.org (Crossref)","title":"Changes in relative abundance of snowshoe hares ( &lt;i&gt;Lepus americanus&lt;/i&gt; ) across a 265-year gradient of boreal forest succession","volume":"89","author":[{"family":"Hodson","given":"James"},{"family":"Fortin","given":"Daniel"},{"family":"Bélanger","given":"Louis"}],"issued":{"date-parts":[["2011",10]]}}},{"id":"SVPZh9xL/euFlGt44","uris":["http://zotero.org/users/local/SYJr1vjk/items/EN4FZJJQ"],"itemData":{"id":6340,"type":"article-journal","container-title":"PLOS ONE","DOI":"10.1371/journal.pone.0223617","ISSN":"1932-6203","issue":"10","journalAbbreviation":"PLoS ONE","language":"en","page":"e0223617","source":"DOI.org (Crossref)","title":"Is summer food intake a limiting factor for boreal browsers? Diet, temperature, and reproduction as drivers of consumption in female moose","title-short":"Is summer food intake a limiting factor for boreal browsers?","volume":"14","author":[{"family":"Shively","given":"Rachel D."},{"family":"Crouse","given":"John A."},{"family":"Thompson","given":"Dan P."},{"family":"Barboza","given":"Perry S."}],"editor":[{"family":"Righini","given":"Nicoletta"}],"issued":{"date-parts":[["2019",10,9]]}}}],"schema":"https://github.com/citation-style-language/schema/raw/master/csl-citation.json"} </w:instrText>
      </w:r>
      <w:r w:rsidR="00BB20B9" w:rsidRPr="005A5E3C">
        <w:rPr>
          <w:b/>
          <w:bCs/>
        </w:rPr>
        <w:fldChar w:fldCharType="separate"/>
      </w:r>
      <w:r w:rsidR="00125303" w:rsidRPr="005A5E3C">
        <w:t>(Hodson et al., 2011; Shively et al., 2019)</w:t>
      </w:r>
      <w:r w:rsidR="00BB20B9" w:rsidRPr="005A5E3C">
        <w:rPr>
          <w:b/>
          <w:bCs/>
        </w:rPr>
        <w:fldChar w:fldCharType="end"/>
      </w:r>
      <w:r w:rsidR="00B47D3A" w:rsidRPr="005A5E3C">
        <w:t xml:space="preserve"> and</w:t>
      </w:r>
      <w:r w:rsidRPr="005A5E3C">
        <w:t xml:space="preserve"> provide needed habitat for migratory birds in the spring migration </w:t>
      </w:r>
      <w:r w:rsidR="00AA1814" w:rsidRPr="005A5E3C">
        <w:fldChar w:fldCharType="begin"/>
      </w:r>
      <w:r w:rsidR="00A177B7" w:rsidRPr="005A5E3C">
        <w:instrText xml:space="preserve"> ADDIN ZOTERO_ITEM CSL_CITATION {"citationID":"4HI8TOJF","properties":{"formattedCitation":"(Leffler et al., 2019)","plainCitation":"(Leffler et al., 2019)","noteIndex":0},"citationItems":[{"id":"SVPZh9xL/eFo0xYBa","uris":["http://zotero.org/users/local/SYJr1vjk/items/HRMWUG43"],"itemData":{"id":6338,"type":"article-journal","container-title":"Global Change Biology","issue":"1","page":"277-289","title":"Delayed herbivory by migratory geese increases summer‐long CO2 uptake in coastal western Alaska","volume":"25","author":[{"family":"Leffler","given":"A. Joshua"},{"family":"Beard","given":"Karen H."},{"family":"Kelsey","given":"Katharine C."},{"family":"Choi","given":"Ryan T."},{"family":"Schmutz","given":"Joel A."},{"family":"Welker","given":"Jeffrey M."}],"issued":{"date-parts":[["2019"]]}}}],"schema":"https://github.com/citation-style-language/schema/raw/master/csl-citation.json"} </w:instrText>
      </w:r>
      <w:r w:rsidR="00AA1814" w:rsidRPr="005A5E3C">
        <w:fldChar w:fldCharType="separate"/>
      </w:r>
      <w:r w:rsidR="00125303" w:rsidRPr="005A5E3C">
        <w:t>(Leffler et al., 2019)</w:t>
      </w:r>
      <w:r w:rsidR="00AA1814" w:rsidRPr="005A5E3C">
        <w:fldChar w:fldCharType="end"/>
      </w:r>
      <w:r w:rsidRPr="005A5E3C">
        <w:t xml:space="preserve">. Finally, understory vegetation can decrease light availability </w:t>
      </w:r>
      <w:r w:rsidR="00BB20B9" w:rsidRPr="005A5E3C">
        <w:fldChar w:fldCharType="begin"/>
      </w:r>
      <w:r w:rsidR="00A177B7" w:rsidRPr="005A5E3C">
        <w:instrText xml:space="preserve"> ADDIN ZOTERO_ITEM CSL_CITATION {"citationID":"shCymWFv","properties":{"formattedCitation":"(Messier et al., 1998)","plainCitation":"(Messier et al., 1998)","noteIndex":0},"citationItems":[{"id":"SVPZh9xL/e2ThYN8X","uris":["http://zotero.org/users/local/SYJr1vjk/items/RYTJ2229"],"itemData":{"id":6313,"type":"article-journal","abstract":"The percentage of above-canopy Photosynthetic Photon Flux Density (%PPFD) was measured at 0, 50 and 100 cm above the forest floor and above the main understory vegetation in stands of (1) pure Betula papyrifera (White birch), (2) pure Populus tremuloides (Trembling aspen), (3) mixed broad-leaf-conifer, (4) shade-tolerant conifer and (5) pure Pinus banksiana (Jack pine) occurring on both clay and till soil types. %PPFD was measured instantaneously under overcast sky conditions (nine locations within each of 29 stands) and continuously for a full day under clear sky conditions (five locations within each of eight stands). The percentage cover of the understory layer was estimated at the same locations as light measurements.","container-title":"Journal of Vegetation Science","DOI":"10.2307/3237266","ISSN":"1100-9233, 1654-1103","issue":"4","journalAbbreviation":"J Vegetation Science","language":"en","license":"http://onlinelibrary.wiley.com/termsAndConditions#vor","page":"511-520","source":"DOI.org (Crossref)","title":"Effects of overstory and understory vegetation on the understory light environment in mixed boreal forests","volume":"9","author":[{"family":"Messier","given":"Christian"},{"family":"Parent","given":"Sylvain"},{"family":"Bergeron","given":"Yves"}],"issued":{"date-parts":[["1998",8]]}}}],"schema":"https://github.com/citation-style-language/schema/raw/master/csl-citation.json"} </w:instrText>
      </w:r>
      <w:r w:rsidR="00BB20B9" w:rsidRPr="005A5E3C">
        <w:fldChar w:fldCharType="separate"/>
      </w:r>
      <w:r w:rsidR="00125303" w:rsidRPr="005A5E3C">
        <w:t>(Messier et al., 1998)</w:t>
      </w:r>
      <w:r w:rsidR="00BB20B9" w:rsidRPr="005A5E3C">
        <w:fldChar w:fldCharType="end"/>
      </w:r>
      <w:r w:rsidRPr="005A5E3C">
        <w:t xml:space="preserve">, limiting immediate postfire overstory recruitment </w:t>
      </w:r>
      <w:r w:rsidR="00BB20B9" w:rsidRPr="005A5E3C">
        <w:fldChar w:fldCharType="begin"/>
      </w:r>
      <w:r w:rsidR="00A177B7" w:rsidRPr="005A5E3C">
        <w:instrText xml:space="preserve"> ADDIN ZOTERO_ITEM CSL_CITATION {"citationID":"8ivI4L5g","properties":{"formattedCitation":"(Hart and Chen, 2006)","plainCitation":"(Hart and Chen, 2006)","noteIndex":0},"citationItems":[{"id":"SVPZh9xL/Lja111A4","uris":["http://zotero.org/users/local/SYJr1vjk/items/7ZBME7NW"],"itemData":{"id":6289,"type":"article-journal","container-title":"Critical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BB20B9" w:rsidRPr="005A5E3C">
        <w:fldChar w:fldCharType="separate"/>
      </w:r>
      <w:r w:rsidR="00125303" w:rsidRPr="005A5E3C">
        <w:t>(Hart and Chen, 2006)</w:t>
      </w:r>
      <w:r w:rsidR="00BB20B9" w:rsidRPr="005A5E3C">
        <w:fldChar w:fldCharType="end"/>
      </w:r>
      <w:ins w:id="101" w:author="Katherine Hayes" w:date="2024-08-19T09:26:00Z">
        <w:r w:rsidR="00A177B7" w:rsidRPr="005A5E3C">
          <w:t>, important in a system where</w:t>
        </w:r>
      </w:ins>
      <w:del w:id="102" w:author="Katherine Hayes" w:date="2024-08-19T09:26:00Z">
        <w:r w:rsidR="002C3A3F" w:rsidRPr="005A5E3C" w:rsidDel="00A177B7">
          <w:delText>.</w:delText>
        </w:r>
        <w:r w:rsidR="00AD0128" w:rsidRPr="005A5E3C" w:rsidDel="00A177B7">
          <w:delText xml:space="preserve"> The </w:delText>
        </w:r>
      </w:del>
      <w:ins w:id="103" w:author="Katherine Hayes" w:date="2024-08-19T09:26:00Z">
        <w:r w:rsidR="00A177B7" w:rsidRPr="005A5E3C">
          <w:t xml:space="preserve"> </w:t>
        </w:r>
      </w:ins>
      <w:r w:rsidR="00AD0128" w:rsidRPr="005A5E3C">
        <w:t>i</w:t>
      </w:r>
      <w:r w:rsidR="00AA0554" w:rsidRPr="005A5E3C">
        <w:t xml:space="preserve">nitial recruitment </w:t>
      </w:r>
      <w:r w:rsidR="00AD0128" w:rsidRPr="005A5E3C">
        <w:t xml:space="preserve">of overstory species </w:t>
      </w:r>
      <w:del w:id="104" w:author="Katherine Hayes" w:date="2024-08-19T09:26:00Z">
        <w:r w:rsidR="00AA0554" w:rsidRPr="005A5E3C" w:rsidDel="00A177B7">
          <w:delText>in burned black spruce boreal forests</w:delText>
        </w:r>
        <w:r w:rsidRPr="005A5E3C" w:rsidDel="00A177B7">
          <w:delText xml:space="preserve"> </w:delText>
        </w:r>
      </w:del>
      <w:r w:rsidRPr="005A5E3C">
        <w:t xml:space="preserve">strongly </w:t>
      </w:r>
      <w:r w:rsidR="00AA0554" w:rsidRPr="005A5E3C">
        <w:t>control</w:t>
      </w:r>
      <w:ins w:id="105" w:author="Katherine Hayes" w:date="2024-08-19T09:27:00Z">
        <w:r w:rsidR="00A177B7" w:rsidRPr="005A5E3C">
          <w:t xml:space="preserve"> subsequent</w:t>
        </w:r>
      </w:ins>
      <w:del w:id="106" w:author="Katherine Hayes" w:date="2024-08-19T09:27:00Z">
        <w:r w:rsidR="00AA0554" w:rsidRPr="005A5E3C" w:rsidDel="00A177B7">
          <w:delText>s</w:delText>
        </w:r>
      </w:del>
      <w:r w:rsidRPr="005A5E3C">
        <w:t xml:space="preserve"> </w:t>
      </w:r>
      <w:r w:rsidR="00AA0554" w:rsidRPr="005A5E3C">
        <w:t xml:space="preserve">forest composition and densities </w:t>
      </w:r>
      <w:del w:id="107" w:author="Katherine Hayes" w:date="2024-08-19T09:27:00Z">
        <w:r w:rsidR="00AA0554" w:rsidRPr="005A5E3C" w:rsidDel="00A177B7">
          <w:delText>in the future</w:delText>
        </w:r>
        <w:r w:rsidR="002C3A3F" w:rsidRPr="005A5E3C" w:rsidDel="00A177B7">
          <w:delText xml:space="preserve"> </w:delText>
        </w:r>
      </w:del>
      <w:r w:rsidR="00AA0554" w:rsidRPr="005A5E3C">
        <w:fldChar w:fldCharType="begin"/>
      </w:r>
      <w:r w:rsidR="00A177B7" w:rsidRPr="005A5E3C">
        <w:instrText xml:space="preserve"> ADDIN ZOTERO_ITEM CSL_CITATION {"citationID":"vJ02EIgh","properties":{"formattedCitation":"(Johnstone et al., 2020)","plainCitation":"(Johnstone et al., 2020)","noteIndex":0},"citationItems":[{"id":"SVPZh9xL/SdZv9tjS","uris":["http://zotero.org/users/local/SYJr1vjk/items/9Z4PN8UJ"],"itemData":{"id":6322,"type":"article-journal","abstract":"Disturbances can interrupt feedbacks that maintain stable plant community structure and create windows of opportunity for vegetation to shift to alternative states. Boreal forests are dominated by tree species that overlap considerably in environmental niche, but there are few tests of what conditions initiate and sustain different forest states. Here, we examine patterns of post-ﬁre growth and density of tree seedlings in early succession and use structural equation models to estimate relative effects of environmental and pre-ﬁre conditions, ﬁre characteristics, and biotic interactions. We surveyed tree seedling recruits for 13 yr across a broad range of environmental and ﬁre conditions (n = 89) in Alaskan black spruce stands that burned in 2004. Densities of established seedlings at 13 yr were strongly determined by initial recruitment that occurred within 2 yr after ﬁre. High proportional combustion of the soil organic layer (ﬁre severity) led to increased densities of deciduous seedlings but not of black spruce and had a positive inﬂuence on aboveground biomass of all species. Biotic interactions such as mammalian herbivory or woody competition, potential mechanisms for relay ﬂoristic succession, had no detectable effects on tree seedling densities or biomass. Repeated surveys instead suggested persistent shifts in successional trajectories of tree communities from spruce to deciduous dominance at sites where high ﬁre severity created positive conditions for deciduous seedling recruitment and growth. Unless future species interactions alter the deciduous dominance of tree seedling composition, the vegetation transformations that we observed in response to high ﬁre severity are likely to persist over the short ﬁre cycle that increasingly characterizes the ﬁre regime of Interior Alaska.","container-title":"Ecosphere","DOI":"10.1002/ecs2.3129","ISSN":"2150-8925, 2150-8925","issue":"5","journalAbbreviation":"Ecosphere","language":"en","page":"e03129","source":"DOI.org (Crossref)","title":"Factors shaping alternate successional trajectories in burned black spruce forests of Alaska","volume":"11","author":[{"family":"Johnstone","given":"J. F."},{"family":"Celis","given":"G."},{"family":"Chapin","given":"F. S."},{"family":"Hollingsworth","given":"T. N."},{"family":"Jean","given":"M."},{"family":"Mack","given":"M. C."}],"issued":{"date-parts":[["2020",5]]}}}],"schema":"https://github.com/citation-style-language/schema/raw/master/csl-citation.json"} </w:instrText>
      </w:r>
      <w:r w:rsidR="00AA0554" w:rsidRPr="005A5E3C">
        <w:fldChar w:fldCharType="separate"/>
      </w:r>
      <w:r w:rsidR="00125303" w:rsidRPr="005A5E3C">
        <w:t>(Johnstone et al., 2020)</w:t>
      </w:r>
      <w:r w:rsidR="00AA0554" w:rsidRPr="005A5E3C">
        <w:fldChar w:fldCharType="end"/>
      </w:r>
      <w:r w:rsidRPr="005A5E3C">
        <w:t xml:space="preserve">. </w:t>
      </w:r>
    </w:p>
    <w:p w14:paraId="32C91317" w14:textId="656E7806" w:rsidR="00E03AE9" w:rsidRPr="005A5E3C" w:rsidRDefault="00000000">
      <w:pPr>
        <w:ind w:firstLine="720"/>
        <w:rPr>
          <w:ins w:id="108" w:author="Katherine Hayes" w:date="2024-07-26T11:19:00Z"/>
        </w:rPr>
      </w:pPr>
      <w:r w:rsidRPr="005A5E3C">
        <w:t>We have a strong</w:t>
      </w:r>
      <w:ins w:id="109" w:author="Katherine Hayes" w:date="2024-08-19T09:27:00Z">
        <w:r w:rsidR="00A177B7" w:rsidRPr="005A5E3C">
          <w:t xml:space="preserve"> mechanistic</w:t>
        </w:r>
      </w:ins>
      <w:r w:rsidRPr="005A5E3C">
        <w:t xml:space="preserve"> understanding of how individual fire</w:t>
      </w:r>
      <w:del w:id="110" w:author="Katherine Hayes" w:date="2024-07-26T11:17:00Z">
        <w:r w:rsidRPr="005A5E3C" w:rsidDel="00801423">
          <w:delText xml:space="preserve"> events</w:delText>
        </w:r>
      </w:del>
      <w:ins w:id="111" w:author="Katherine Hayes" w:date="2024-07-26T11:17:00Z">
        <w:r w:rsidR="00801423" w:rsidRPr="005A5E3C">
          <w:t>s</w:t>
        </w:r>
      </w:ins>
      <w:r w:rsidRPr="005A5E3C">
        <w:t xml:space="preserve"> alter boreal understory plant communities</w:t>
      </w:r>
      <w:r w:rsidR="00B618AF" w:rsidRPr="005A5E3C">
        <w:t xml:space="preserve"> </w:t>
      </w:r>
      <w:r w:rsidR="00AA0554" w:rsidRPr="005A5E3C">
        <w:rPr>
          <w:b/>
          <w:bCs/>
        </w:rPr>
        <w:fldChar w:fldCharType="begin"/>
      </w:r>
      <w:r w:rsidR="00A177B7" w:rsidRPr="005A5E3C">
        <w:rPr>
          <w:b/>
          <w:bCs/>
        </w:rPr>
        <w:instrText xml:space="preserve"> ADDIN ZOTERO_ITEM CSL_CITATION {"citationID":"CrD0jzKG","properties":{"formattedCitation":"(Hart and Chen, 2006; Frelich et al., 2017; Whitman et al., 2018; Anyomi et al., 2022)","plainCitation":"(Hart and Chen, 2006; Frelich et al., 2017; Whitman et al., 2018; Anyomi et al., 2022)","noteIndex":0},"citationItems":[{"id":"SVPZh9xL/Lja111A4","uris":["http://zotero.org/users/local/SYJr1vjk/items/7ZBME7NW"],"itemData":{"id":6289,"type":"article-journal","container-title":"Critical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H."}],"issued":{"date-parts":[["2006",8]]}}},{"id":"SVPZh9xL/Tb2xOXpn","uris":["http://zotero.org/users/local/SYJr1vjk/items/DDKBR2CG"],"itemData":{"id":6320,"type":"article-journal","abstract":"Historically, oak forests and woodlands intergraded with southern boreal forest, temperate mesic forest, and grassland biomes, forming complex ﬁre-mediated relationships in the Great Lakes region of Minnesota, Wisconsin, and Michigan, USA. Variability in ﬁre recurrence intervals allowed oaks to mix with grasses or with mesic forest species in areas with high (2–10 yr) or moderate (several decades) ﬁre frequencies, respectively. In the southern boreal forest, oak colonization was limited by cold climate. In recent decades former savannas have been largely converted to agricultural ﬁelds and the fate of oak remnants is controlled by human ﬁre use. In mesic temperate forests, ﬁre exclusion, wetter climate, and deer browsing have led to mesophication and increasing maple dominance. With ongoing warming, however, mesophication could reverse due to increased drought and ﬁre frequency, and earthworm invasion, which enhances the understory environment for oak seedlings. Oaks are also likely to invade large tracts of southern boreal forest. However, deer grazing on oak seedlings will partially negate the positive inﬂuence of warming and ﬁre. On balance, oaks have a more positive future outlook in the Lake States, as the climate becomes more favorable to oaks compared to temperate mesic and boreal forests.","container-title":"Journal of Sustainable Forestry","DOI":"10.1080/10549811.2017.1296777","ISSN":"1054-9811, 1540-756X","issue":"5","journalAbbreviation":"Journal of Sustainable Forestry","language":"en","page":"421-432","source":"DOI.org (Crossref)","title":"The changing role of fire in mediating the relationships among oaks, grasslands, mesic temperate forests, and boreal forests in the Lake States","volume":"36","author":[{"family":"Frelich","given":"Lee E."},{"family":"Reich","given":"Peter B."},{"family":"Peterson","given":"David W."}],"issued":{"date-parts":[["2017",7,4]]}}},{"id":"SVPZh9xL/NzlKN2Lm","uris":["http://zotero.org/users/local/SYJr1vjk/items/ZVPRZXSQ"],"itemData":{"id":6295,"type":"article-journal","abstract":"Wildﬁres, which constitute the most extensive natural disturbance of the boreal biome, produce a broad range of ecological impacts to vegetation and soils that may inﬂuence post-ﬁre vegetation assemblies and seedling recruitment. We inventoried post-ﬁre understory vascular plant communities and tree seedling recruitment in the northwestern Canadian boreal forest and characterized the relative importance of ﬁre effects and ﬁre history, as well as non-ﬁre drivers (i.e., the topoedaphic context and climate), to post-ﬁre vegetation assemblies. Topoedaphic context, pre-ﬁre forest structure and composition, and climate primarily controlled the understory plant communities and shifts in the ranked dominance of tree species (***8% and **13% of variance explained, respectively); however, ﬁre and ﬁre-affected soils were signiﬁcant secondary drivers of post-ﬁre vegetation. Wildﬁre had a signiﬁcant indirect effect on understory vegetation communities through post-ﬁre soil properties (**5%), and ﬁre history and burn severity explained the dominance shifts of tree species (*7%). Fire-related variables were important explanatory variables in classiﬁcation and regression tree models explaining the dominance shifts of four tree species (R2 = 0.43–0.65). The dominance of jack pine (Pinus banksiana Lamb.) and trembling aspen (Populus tremuloides Michx.) increased following ﬁres, whereas that of black spruce (Picea mariana (Mill.) BSP.) and white spruce (Picea glauca (Moench) Voss) declined. The overriding importance of site and climate to post-ﬁre vegetation assemblies may confer some resilience to disturbed forests; however, if projected increases in ﬁre activity in the northwestern boreal forest are borne out, secondary pathways of burn severity, ﬁre frequency, and ﬁre effects on soils are likely to accelerate ongoing climate-driven shifts in species compositions.","container-title":"Forests","DOI":"10.3390/f9030151","ISSN":"1999-4907","issue":"3","journalAbbreviation":"Forests","language":"en","license":"https://creativecommons.org/licenses/by/4.0/","page":"151","source":"DOI.org (Crossref)","title":"Topoedaphic and Forest Controls on Post-Fire Vegetation Assemblies Are Modified by Fire History and Burn Severity in the Northwestern Canadian Boreal Forest","volume":"9","author":[{"family":"Whitman","given":"Ellen"},{"family":"Parisien","given":"Marc-André"},{"family":"Thompson","given":"Dan"},{"family":"Flannigan","given":"Mike"}],"issued":{"date-parts":[["2018",3,17]]}}},{"id":"SVPZh9xL/L9dmokVo","uris":["http://zotero.org/users/local/SYJr1vjk/items/H5Y48E4S"],"itemData":{"id":6324,"type":"article-journal","abstract":"Forest succession is a dynamic process of progressive compositional development of ecological communities of species following natural or anthropogenic disturbance. Despite a rich history of conceptual frameworks, models, and empirical advances, the complex interactions among climatic conditions, disturbances, edaphic factors, and silvicultural treatments still challenge our ability to accurately predict forest succession, hindering application to forest management. Our goal was to improve understanding of forest succession in the managed boreal forests of North America by clarifying advances in knowledge and limitations in our understanding. We reviewed 152 peer-reviewed papers to: (i) document conceptual developments in forest succession; (ii) summarize drivers of North American boreal forest succession, including changes to forest composition and successional trajectories given climate change; and (iii) discuss the implications of the synthesized information for boreal forest management. While the element of stochasticity is expected to increase under climate change, successional dynamics are anticipated to remain predominantly deterministic. Southern boreal forests are at increased risk of mortality due to warming-driven drought and increased ﬁres. Following disturbance, regeneration is likely to favor deciduous hardwoods. In boreal mixedwoods, increased ﬁres would promote jack pine, and also black spruce on hydric and xeric sites. Dynamics of the northern boreal will depend on the balance between precipitation and evapotranspiration. Forest management must carefully select prescriptions to promote forest regeneration and composition that consider the long-term effects of changing climate and disturbance regimes. For instance, combining retention cut with mechanical site preparation would maintain site productivity and reverse open black spruce stand development in northern boreal stands. Our work shows that multiple disturbances have compounding effects on forest development, but further work is needed to better deﬁne thresholds for synergistic and buffering interactions. Modeling of boreal forest succession can be improved by incorporating more of the inﬂuential factors, but this is often limited by the lack of data. This information will guide the development of forest management strategies by exploring combinations of prescribed ﬁre and variable intensity selection cutting systems to reproduce the effects of multiple interacting natural disturbances under climate change on successional dynamics.","container-title":"Environmental Reviews","DOI":"10.1139/er-2021-0106","ISSN":"1181-8700, 1208-6053","issue":"4","journalAbbreviation":"Environ. Rev.","language":"en","license":"https://creativecommons.org/licenses/by/4.0/deed.en_GB","page":"563-594","source":"DOI.org (Crossref)","title":"A critical review of successional dynamics in boreal forests of North America","volume":"30","author":[{"family":"Anyomi","given":"Kenneth A."},{"family":"Neary","given":"Brad"},{"family":"Chen","given":"Jiaxin"},{"family":"Mayor","given":"Stephen J."}],"issued":{"date-parts":[["2022",12,1]]}}}],"schema":"https://github.com/citation-style-language/schema/raw/master/csl-citation.json"} </w:instrText>
      </w:r>
      <w:r w:rsidR="00AA0554" w:rsidRPr="005A5E3C">
        <w:rPr>
          <w:b/>
          <w:bCs/>
        </w:rPr>
        <w:fldChar w:fldCharType="separate"/>
      </w:r>
      <w:r w:rsidR="00125303" w:rsidRPr="005A5E3C">
        <w:t xml:space="preserve">(Hart and Chen, 2006; </w:t>
      </w:r>
      <w:proofErr w:type="spellStart"/>
      <w:r w:rsidR="00125303" w:rsidRPr="005A5E3C">
        <w:t>Frelich</w:t>
      </w:r>
      <w:proofErr w:type="spellEnd"/>
      <w:r w:rsidR="00125303" w:rsidRPr="005A5E3C">
        <w:t xml:space="preserve"> et al., 2017; Whitman et al., 2018; </w:t>
      </w:r>
      <w:proofErr w:type="spellStart"/>
      <w:r w:rsidR="00125303" w:rsidRPr="005A5E3C">
        <w:t>Anyomi</w:t>
      </w:r>
      <w:proofErr w:type="spellEnd"/>
      <w:r w:rsidR="00125303" w:rsidRPr="005A5E3C">
        <w:t xml:space="preserve"> et al., 2022)</w:t>
      </w:r>
      <w:r w:rsidR="00AA0554" w:rsidRPr="005A5E3C">
        <w:rPr>
          <w:b/>
          <w:bCs/>
        </w:rPr>
        <w:fldChar w:fldCharType="end"/>
      </w:r>
      <w:r w:rsidRPr="005A5E3C">
        <w:t>. Mature black spruce forests are associated with relatively species-poor understory communities (39 - 77 species on average</w:t>
      </w:r>
      <w:r w:rsidR="005B7F76" w:rsidRPr="005A5E3C">
        <w:t>;</w:t>
      </w:r>
      <w:r w:rsidRPr="005A5E3C">
        <w:rPr>
          <w:b/>
          <w:bCs/>
        </w:rPr>
        <w:t xml:space="preserve"> </w:t>
      </w:r>
      <w:r w:rsidR="005B7F76" w:rsidRPr="005A5E3C">
        <w:rPr>
          <w:b/>
          <w:bCs/>
        </w:rPr>
        <w:fldChar w:fldCharType="begin"/>
      </w:r>
      <w:r w:rsidR="00A177B7" w:rsidRPr="005A5E3C">
        <w:rPr>
          <w:b/>
          <w:bCs/>
        </w:rPr>
        <w:instrText xml:space="preserve"> ADDIN ZOTERO_ITEM CSL_CITATION {"citationID":"uIAWjw0L","properties":{"formattedCitation":"(Hart and Chen, 2006)","plainCitation":"(Hart and Chen, 2006)","dontUpdate":true,"noteIndex":0},"citationItems":[{"id":"SVPZh9xL/Lja111A4","uris":["http://zotero.org/users/local/SYJr1vjk/items/7ZBME7NW"],"itemData":{"id":6289,"type":"article-journal","container-title":"Critical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5B7F76" w:rsidRPr="005A5E3C">
        <w:rPr>
          <w:b/>
          <w:bCs/>
        </w:rPr>
        <w:fldChar w:fldCharType="separate"/>
      </w:r>
      <w:r w:rsidR="005B7F76" w:rsidRPr="005A5E3C">
        <w:t>Hart and Chen, 2006)</w:t>
      </w:r>
      <w:r w:rsidR="005B7F76" w:rsidRPr="005A5E3C">
        <w:rPr>
          <w:b/>
          <w:bCs/>
        </w:rPr>
        <w:fldChar w:fldCharType="end"/>
      </w:r>
      <w:del w:id="112" w:author="Katherine Hayes" w:date="2024-07-26T11:17:00Z">
        <w:r w:rsidRPr="005A5E3C" w:rsidDel="00801423">
          <w:delText>)</w:delText>
        </w:r>
      </w:del>
      <w:r w:rsidRPr="005A5E3C">
        <w:t>, limited primarily by light availability.</w:t>
      </w:r>
      <w:r w:rsidR="00233224" w:rsidRPr="005A5E3C">
        <w:t xml:space="preserve"> </w:t>
      </w:r>
      <w:ins w:id="113" w:author="Katherine Hayes" w:date="2024-07-26T11:17:00Z">
        <w:r w:rsidR="00801423" w:rsidRPr="005A5E3C">
          <w:t xml:space="preserve">Black spruce are </w:t>
        </w:r>
      </w:ins>
      <w:ins w:id="114" w:author="Katherine Hayes" w:date="2024-07-26T11:18:00Z">
        <w:r w:rsidR="00E03AE9" w:rsidRPr="005A5E3C">
          <w:t>well-</w:t>
        </w:r>
      </w:ins>
      <w:ins w:id="115" w:author="Katherine Hayes" w:date="2024-07-26T11:17:00Z">
        <w:r w:rsidR="00801423" w:rsidRPr="005A5E3C">
          <w:t xml:space="preserve">adapted to </w:t>
        </w:r>
      </w:ins>
      <w:ins w:id="116" w:author="Katherine Hayes" w:date="2024-07-26T11:18:00Z">
        <w:r w:rsidR="00E03AE9" w:rsidRPr="005A5E3C">
          <w:t xml:space="preserve">an </w:t>
        </w:r>
      </w:ins>
      <w:ins w:id="117" w:author="Katherine Hayes" w:date="2024-07-26T11:17:00Z">
        <w:r w:rsidR="00801423" w:rsidRPr="005A5E3C">
          <w:t xml:space="preserve">infrequent, high severity fire </w:t>
        </w:r>
      </w:ins>
      <w:ins w:id="118" w:author="Katherine Hayes" w:date="2024-07-26T11:18:00Z">
        <w:r w:rsidR="00E03AE9" w:rsidRPr="005A5E3C">
          <w:t xml:space="preserve">regime </w:t>
        </w:r>
      </w:ins>
      <w:r w:rsidR="00A47057" w:rsidRPr="005A5E3C">
        <w:fldChar w:fldCharType="begin"/>
      </w:r>
      <w:r w:rsidR="00A47057" w:rsidRPr="005A5E3C">
        <w:instrText xml:space="preserve"> ADDIN ZOTERO_ITEM CSL_CITATION {"citationID":"MFNYgxcD","properties":{"formattedCitation":"(Baltzer et al., 2021)","plainCitation":"(Baltzer et al., 2021)","noteIndex":0},"citationItems":[{"id":5387,"uris":["http://zotero.org/users/10601290/items/LF6F7HN5"],"itemData":{"id":5387,"type":"article-journal","abstract":"Significance\n            Black spruce is the dominant tree species in boreal North America and has shaped forest flammability, carbon storage, and other landscape processes over the last several thousand years. However, climate warming and increases in wildfire activity may be undermining its ability to maintain dominance, shifting forests toward alternative forested and nonforested states. Using data from across North America, we evaluate whether loss of black spruce resilience is already widespread. Resilience was the most common outcome, but drier climatic conditions and more severe fires consistently undermine resilience, often resulting in complete regeneration failure. Although black spruce forests are currently moderately resilient, ongoing warming and drying may alter this trajectory, with large potential consequences for the functioning of this globally important biome.\n          , \n            Intensifying wildfire activity and climate change can drive rapid forest compositional shifts. In boreal North America, black spruce shapes forest flammability and depends on fire for regeneration. This relationship has helped black spruce maintain its dominance through much of the Holocene. However, with climate change and more frequent and severe fires, shifts away from black spruce dominance to broadleaf or pine species are emerging, with implications for ecosystem functions including carbon sequestration, water and energy fluxes, and wildlife habitat. Here, we predict that such reductions in black spruce after fire may already be widespread given current trends in climate and fire. To test this, we synthesize data from 1,538 field sites across boreal North America to evaluate compositional changes in tree species following 58 recent fires (1989 to 2014). While black spruce was resilient following most fires (62%), loss of resilience was common, and spruce regeneration failed completely in 18% of 1,140 black spruce sites. In contrast, postfire regeneration never failed in forests dominated by jack pine, which also possesses an aerial seed bank, or broad-leaved trees. More complete combustion of the soil organic layer, which often occurs in better-drained landscape positions and in dryer duff, promoted compositional changes throughout boreal North America. Forests in western North America, however, were more vulnerable to change due to greater long-term climate moisture deficits. While we find considerable remaining resilience in black spruce forests, predicted increases in climate moisture deficits and fire activity will erode this resilience, pushing the system toward a tipping point that has not been crossed in several thousand years.","container-title":"Proceedings of the National Academy of Sciences","DOI":"10.1073/pnas.2024872118","ISSN":"0027-8424, 1091-6490","issue":"45","journalAbbreviation":"Proc. Natl. Acad. Sci. U.S.A.","language":"en","page":"e2024872118","source":"DOI.org (Crossref)","title":"Increasing fire and the decline of fire adapted black spruce in the boreal forest","volume":"118","author":[{"family":"Baltzer","given":"Jennifer L."},{"family":"Day","given":"Nicola J."},{"family":"Walker","given":"Xanthe J."},{"family":"Greene","given":"David"},{"family":"Mack","given":"Michelle C."},{"family":"Alexander","given":"Heather D."},{"family":"Arseneault","given":"Dominique"},{"family":"Barnes","given":"Jennifer"},{"family":"Bergeron","given":"Yves"},{"family":"Boucher","given":"Yan"},{"family":"Bourgeau-Chavez","given":"Laura"},{"family":"Brown","given":"Carissa D."},{"family":"Carrière","given":"Suzanne"},{"family":"Howard","given":"Brian K."},{"family":"Gauthier","given":"Sylvie"},{"family":"Parisien","given":"Marc-André"},{"family":"Reid","given":"Kirsten A."},{"family":"Rogers","given":"Brendan M."},{"family":"Roland","given":"Carl"},{"family":"Sirois","given":"Luc"},{"family":"Stehn","given":"Sarah"},{"family":"Thompson","given":"Dan K."},{"family":"Turetsky","given":"Merritt R."},{"family":"Veraverbeke","given":"Sander"},{"family":"Whitman","given":"Ellen"},{"family":"Yang","given":"Jian"},{"family":"Johnstone","given":"Jill F."}],"issued":{"date-parts":[["2021",11,9]]},"citation-key":"Baltzer_2021a"}}],"schema":"https://github.com/citation-style-language/schema/raw/master/csl-citation.json"} </w:instrText>
      </w:r>
      <w:r w:rsidR="00A47057" w:rsidRPr="005A5E3C">
        <w:fldChar w:fldCharType="separate"/>
      </w:r>
      <w:r w:rsidR="00A47057" w:rsidRPr="005A5E3C">
        <w:rPr>
          <w:noProof/>
        </w:rPr>
        <w:t>(Baltzer et al., 2021)</w:t>
      </w:r>
      <w:r w:rsidR="00A47057" w:rsidRPr="005A5E3C">
        <w:fldChar w:fldCharType="end"/>
      </w:r>
      <w:ins w:id="119" w:author="Katherine Hayes" w:date="2024-07-26T11:18:00Z">
        <w:r w:rsidR="00E03AE9" w:rsidRPr="005A5E3C">
          <w:t xml:space="preserve"> </w:t>
        </w:r>
      </w:ins>
      <w:ins w:id="120" w:author="Katherine Hayes" w:date="2024-07-26T11:17:00Z">
        <w:r w:rsidR="00801423" w:rsidRPr="005A5E3C">
          <w:t xml:space="preserve">and </w:t>
        </w:r>
        <w:r w:rsidR="00E03AE9" w:rsidRPr="005A5E3C">
          <w:t xml:space="preserve">can experience </w:t>
        </w:r>
      </w:ins>
      <w:ins w:id="121" w:author="Katherine Hayes" w:date="2024-07-26T11:18:00Z">
        <w:r w:rsidR="00E03AE9" w:rsidRPr="005A5E3C">
          <w:t xml:space="preserve">high mortality even in </w:t>
        </w:r>
      </w:ins>
      <w:ins w:id="122" w:author="Katherine Hayes" w:date="2024-08-19T09:30:00Z">
        <w:r w:rsidR="00A47057" w:rsidRPr="005A5E3C">
          <w:t xml:space="preserve">relatively </w:t>
        </w:r>
      </w:ins>
      <w:ins w:id="123" w:author="Katherine Hayes" w:date="2024-07-26T11:18:00Z">
        <w:r w:rsidR="00E03AE9" w:rsidRPr="005A5E3C">
          <w:t xml:space="preserve">low severity fire </w:t>
        </w:r>
      </w:ins>
      <w:r w:rsidR="00A47057" w:rsidRPr="005A5E3C">
        <w:fldChar w:fldCharType="begin"/>
      </w:r>
      <w:r w:rsidR="00A47057" w:rsidRPr="005A5E3C">
        <w:instrText xml:space="preserve"> ADDIN ZOTERO_ITEM CSL_CITATION {"citationID":"TOMMhtsx","properties":{"formattedCitation":"(Greene et al., 1999)","plainCitation":"(Greene et al., 1999)","noteIndex":0},"citationItems":[{"id":461,"uris":["http://zotero.org/users/10601290/items/8MZDD9QY"],"itemData":{"id":461,"type":"article-journal","abstract":"In this review, we focus on the biotic parameters that are crucial to an understanding of the recruitment dynamics of North American boreal tree species following natural (fire, budworm infestation, windthrow) or human-induced (clearcut, partial cut) disturbances. The parameters we emphasize are (i) the production of seeds and asexual stems (both of which, we argue, are a function of basal area density), (ii) the dispersal of seeds by wind (or the dispersion of asexual stems) as a function of distance from source, (iii) dormant seed bank capacity, (iv) organic layer depth as a determinant of germinant mortality and asexual bud response, and (v) shade tolerance as a partial arbiter of the density of advanced regeneration. Having identified the gaps in our knowledge, we conclude by suggesting a short-term research agenda whose completion would lead to the parameterized functions that would constitute the recruitment subroutine in a landscape-scale forest dynamics simulator.","container-title":"Can. J. For. Res.","issue":"6","note":"publisher: NRC Research Press","page":"824–839","title":"A review of the regeneration dynamics of North American boreal forest tree species","volume":"29","author":[{"family":"Greene","given":"D F"},{"family":"Zasada","given":"J C"},{"family":"Sirois","given":"L"},{"family":"Kneeshaw","given":"D"},{"family":"Morin","given":"H"},{"family":"Charron","given":"I"},{"family":"Simard","given":"M-J"}],"issued":{"date-parts":[["1999",6]]},"citation-key":"Greene_1999"}}],"schema":"https://github.com/citation-style-language/schema/raw/master/csl-citation.json"} </w:instrText>
      </w:r>
      <w:r w:rsidR="00A47057" w:rsidRPr="005A5E3C">
        <w:fldChar w:fldCharType="separate"/>
      </w:r>
      <w:r w:rsidR="00A47057" w:rsidRPr="005A5E3C">
        <w:rPr>
          <w:noProof/>
        </w:rPr>
        <w:t>(Greene et al., 1999)</w:t>
      </w:r>
      <w:r w:rsidR="00A47057" w:rsidRPr="005A5E3C">
        <w:fldChar w:fldCharType="end"/>
      </w:r>
      <w:ins w:id="124" w:author="Katherine Hayes" w:date="2024-07-26T11:18:00Z">
        <w:r w:rsidR="00E03AE9" w:rsidRPr="005A5E3C">
          <w:t xml:space="preserve">. High </w:t>
        </w:r>
      </w:ins>
      <w:del w:id="125" w:author="Katherine Hayes" w:date="2024-07-26T11:18:00Z">
        <w:r w:rsidR="00233224" w:rsidRPr="005A5E3C" w:rsidDel="00E03AE9">
          <w:delText>Black spruce is not fire adapted leading to high mortality in</w:delText>
        </w:r>
        <w:r w:rsidR="00DC2EFD" w:rsidRPr="005A5E3C" w:rsidDel="00E03AE9">
          <w:delText xml:space="preserve"> </w:delText>
        </w:r>
        <w:r w:rsidR="00233224" w:rsidRPr="005A5E3C" w:rsidDel="00E03AE9">
          <w:delText xml:space="preserve">the presence of fire. </w:delText>
        </w:r>
      </w:del>
      <w:ins w:id="126" w:author="Katherine Hayes" w:date="2024-07-26T11:18:00Z">
        <w:r w:rsidR="00E03AE9" w:rsidRPr="005A5E3C">
          <w:t>b</w:t>
        </w:r>
      </w:ins>
      <w:del w:id="127" w:author="Katherine Hayes" w:date="2024-07-26T11:18:00Z">
        <w:r w:rsidR="00233224" w:rsidRPr="005A5E3C" w:rsidDel="00E03AE9">
          <w:delText>B</w:delText>
        </w:r>
      </w:del>
      <w:r w:rsidR="00233224" w:rsidRPr="005A5E3C">
        <w:t xml:space="preserve">lack spruce mortality </w:t>
      </w:r>
      <w:del w:id="128" w:author="Katherine Hayes" w:date="2024-07-26T11:18:00Z">
        <w:r w:rsidR="00233224" w:rsidRPr="005A5E3C" w:rsidDel="00E03AE9">
          <w:delText>causes</w:delText>
        </w:r>
        <w:r w:rsidRPr="005A5E3C" w:rsidDel="00E03AE9">
          <w:delText xml:space="preserve"> </w:delText>
        </w:r>
        <w:r w:rsidR="00233224" w:rsidRPr="005A5E3C" w:rsidDel="00E03AE9">
          <w:delText>decreases in</w:delText>
        </w:r>
        <w:r w:rsidRPr="005A5E3C" w:rsidDel="00E03AE9">
          <w:delText xml:space="preserve"> canopy cover</w:delText>
        </w:r>
      </w:del>
      <w:ins w:id="129" w:author="Katherine Hayes" w:date="2024-07-26T11:18:00Z">
        <w:r w:rsidR="00E03AE9" w:rsidRPr="005A5E3C">
          <w:t xml:space="preserve">enables dramatic declines in canopy cover after a </w:t>
        </w:r>
      </w:ins>
      <w:ins w:id="130" w:author="Katherine Hayes" w:date="2024-07-26T11:19:00Z">
        <w:r w:rsidR="00E03AE9" w:rsidRPr="005A5E3C">
          <w:t xml:space="preserve">fire, altering </w:t>
        </w:r>
      </w:ins>
      <w:del w:id="131" w:author="Katherine Hayes" w:date="2024-07-26T11:19:00Z">
        <w:r w:rsidRPr="005A5E3C" w:rsidDel="00E03AE9">
          <w:delText xml:space="preserve"> which alters </w:delText>
        </w:r>
      </w:del>
      <w:r w:rsidRPr="005A5E3C">
        <w:t>understory microclimates and increas</w:t>
      </w:r>
      <w:ins w:id="132" w:author="Katherine Hayes" w:date="2024-07-26T11:19:00Z">
        <w:r w:rsidR="00E03AE9" w:rsidRPr="005A5E3C">
          <w:t>ing</w:t>
        </w:r>
      </w:ins>
      <w:del w:id="133" w:author="Katherine Hayes" w:date="2024-07-26T11:19:00Z">
        <w:r w:rsidRPr="005A5E3C" w:rsidDel="00E03AE9">
          <w:delText>es</w:delText>
        </w:r>
      </w:del>
      <w:r w:rsidRPr="005A5E3C">
        <w:t xml:space="preserve"> light availability </w:t>
      </w:r>
      <w:r w:rsidR="00AA1814" w:rsidRPr="005A5E3C">
        <w:fldChar w:fldCharType="begin"/>
      </w:r>
      <w:r w:rsidR="00A177B7" w:rsidRPr="005A5E3C">
        <w:instrText xml:space="preserve"> ADDIN ZOTERO_ITEM CSL_CITATION {"citationID":"kMsoj7qF","properties":{"formattedCitation":"(Pham et al., 2004)","plainCitation":"(Pham et al., 2004)","noteIndex":0},"citationItems":[{"id":"SVPZh9xL/ZSFNQnHc","uris":["http://zotero.org/users/local/SYJr1vjk/items/IVIBAZG8"],"itemData":{"id":6336,"type":"article-journal","abstract":"The northeastern boreal forest of Quebec is characterized by a humid climate. Consequently, fires are less frequent and small-scale disturbances play an important role in forest dynamics. Natural mortality and nonfire disturbances such as insect outbreaks and windthrow lead to gap-driven processes. Changes in structure and species composition can result from gap dynamics. The objectives of this study were to characterize gaps and examine patterns of species replacement in gaps in old conifer stands. Line intersect sampling was used to sample stands dominated by balsam fir (Abies balsamea (L.) Mill.) and (or) black spruce (Picea mariana (Mill.) BSP). Results show that 54% of the forest was in expanded gaps and that canopy gaps are relatively small, since 87% of them were smaller than 100 m2. The majority (94%) of the openings were caused by the mortality of less than 10 gap makers. Replacement probabilities show self-replacement of A. balsamea in Abies stands and of P. mariana in Picea stands. However, in Abies–Picea stands, there seems to be a reciprocal replacement of the two species. These results provide knowledge of the disturbance dynamics of the region as a basis for development of silvicultural practices that preserve the structural components of older forest stands.","container-title":"Canadian Journal of Forest Research","DOI":"10.1139/x03-265","ISSN":"0045-5067, 1208-6037","issue":"2","journalAbbreviation":"Can. J. For. Res.","language":"en","license":"http://www.nrcresearchpress.com/page/about/CorporateTextAndDataMining","page":"353-364","source":"DOI.org (Crossref)","title":"Gap dynamics and replacement patterns in gaps of the northeastern boreal forest of Quebec","volume":"34","author":[{"family":"Pham","given":"Anh Thu"},{"family":"Grandpré","given":"Louis De"},{"family":"Gauthier","given":"Sylvie"},{"family":"Bergeron","given":"Yves"}],"issued":{"date-parts":[["2004",2,1]]}}}],"schema":"https://github.com/citation-style-language/schema/raw/master/csl-citation.json"} </w:instrText>
      </w:r>
      <w:r w:rsidR="00AA1814" w:rsidRPr="005A5E3C">
        <w:fldChar w:fldCharType="separate"/>
      </w:r>
      <w:r w:rsidR="00125303" w:rsidRPr="005A5E3C">
        <w:t>(Pham et al., 2004)</w:t>
      </w:r>
      <w:r w:rsidR="00AA1814" w:rsidRPr="005A5E3C">
        <w:fldChar w:fldCharType="end"/>
      </w:r>
      <w:r w:rsidRPr="005A5E3C">
        <w:t>. In addition, fires combust</w:t>
      </w:r>
      <w:del w:id="134" w:author="Katherine Hayes" w:date="2024-07-26T11:19:00Z">
        <w:r w:rsidRPr="005A5E3C" w:rsidDel="00E03AE9">
          <w:delText xml:space="preserve"> </w:delText>
        </w:r>
        <w:r w:rsidR="00AD0128" w:rsidRPr="005A5E3C" w:rsidDel="00E03AE9">
          <w:delText>the</w:delText>
        </w:r>
      </w:del>
      <w:r w:rsidR="00AD0128" w:rsidRPr="005A5E3C">
        <w:t xml:space="preserve"> </w:t>
      </w:r>
      <w:r w:rsidRPr="005A5E3C">
        <w:t>soil organic laye</w:t>
      </w:r>
      <w:ins w:id="135" w:author="Katherine Hayes" w:date="2024-07-26T11:19:00Z">
        <w:r w:rsidR="00E03AE9" w:rsidRPr="005A5E3C">
          <w:t>r</w:t>
        </w:r>
      </w:ins>
      <w:ins w:id="136" w:author="Katherine Hayes" w:date="2024-08-19T09:30:00Z">
        <w:r w:rsidR="00A47057" w:rsidRPr="005A5E3C">
          <w:t>s</w:t>
        </w:r>
      </w:ins>
      <w:del w:id="137" w:author="Katherine Hayes" w:date="2024-07-26T11:19:00Z">
        <w:r w:rsidRPr="005A5E3C" w:rsidDel="00E03AE9">
          <w:delText>r (SOL)</w:delText>
        </w:r>
      </w:del>
      <w:r w:rsidRPr="005A5E3C">
        <w:t xml:space="preserve">, increasing soil nutrient availability and pH </w:t>
      </w:r>
      <w:r w:rsidR="005B7F76" w:rsidRPr="005A5E3C">
        <w:lastRenderedPageBreak/>
        <w:fldChar w:fldCharType="begin"/>
      </w:r>
      <w:r w:rsidR="00A177B7" w:rsidRPr="005A5E3C">
        <w:instrText xml:space="preserve"> ADDIN ZOTERO_ITEM CSL_CITATION {"citationID":"CooA69Wa","properties":{"formattedCitation":"(Hart and Chen, 2006)","plainCitation":"(Hart and Chen, 2006)","noteIndex":0},"citationItems":[{"id":"SVPZh9xL/Lja111A4","uris":["http://zotero.org/users/local/SYJr1vjk/items/7ZBME7NW"],"itemData":{"id":6289,"type":"article-journal","container-title":"Critical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5B7F76" w:rsidRPr="005A5E3C">
        <w:fldChar w:fldCharType="separate"/>
      </w:r>
      <w:r w:rsidR="00125303" w:rsidRPr="005A5E3C">
        <w:t>(Hart and Chen, 2006)</w:t>
      </w:r>
      <w:r w:rsidR="005B7F76" w:rsidRPr="005A5E3C">
        <w:fldChar w:fldCharType="end"/>
      </w:r>
      <w:r w:rsidRPr="005A5E3C">
        <w:t>. The combination of increased light availability and soil organic layer combustion creates plant understory communities</w:t>
      </w:r>
      <w:r w:rsidR="00AD0128" w:rsidRPr="005A5E3C">
        <w:t xml:space="preserve"> post-fire</w:t>
      </w:r>
      <w:r w:rsidRPr="005A5E3C">
        <w:t xml:space="preserve"> that are </w:t>
      </w:r>
      <w:r w:rsidR="00AD0128" w:rsidRPr="005A5E3C">
        <w:t xml:space="preserve">more species </w:t>
      </w:r>
      <w:r w:rsidRPr="005A5E3C">
        <w:t>rich</w:t>
      </w:r>
      <w:r w:rsidR="00AD0128" w:rsidRPr="005A5E3C">
        <w:t xml:space="preserve"> and</w:t>
      </w:r>
      <w:r w:rsidRPr="005A5E3C">
        <w:t xml:space="preserve"> diverse compared to mature stands (average species turnover after one fire is 40%</w:t>
      </w:r>
      <w:r w:rsidR="00B618AF" w:rsidRPr="005A5E3C">
        <w:t>;</w:t>
      </w:r>
      <w:r w:rsidRPr="005A5E3C">
        <w:t xml:space="preserve"> </w:t>
      </w:r>
      <w:r w:rsidR="005B7F76" w:rsidRPr="005A5E3C">
        <w:rPr>
          <w:b/>
          <w:bCs/>
        </w:rPr>
        <w:fldChar w:fldCharType="begin"/>
      </w:r>
      <w:r w:rsidR="00A177B7" w:rsidRPr="005A5E3C">
        <w:rPr>
          <w:b/>
          <w:bCs/>
        </w:rPr>
        <w:instrText xml:space="preserve"> ADDIN ZOTERO_ITEM CSL_CITATION {"citationID":"Taz4iEYb","properties":{"formattedCitation":"(Rees and Juday, 2002)","plainCitation":"(Rees and Juday, 2002)","dontUpdate":true,"noteIndex":0},"citationItems":[{"id":"SVPZh9xL/LFPi9YWm","uris":["http://zotero.org/users/local/SYJr1vjk/items/TKQYYKTV"],"itemData":{"id":6315,"type":"article-journal","abstract":"Natural ®res and logging are two of the main disturbances affecting upland boreal forest in Alaska. The objectives of this study were to determine whether logged sites differ from burned sites in (1) overall plant species richness, (2) successional trajectories, and (3) species diversity at particular stand structural development stages. We compared plant species diversity on sites burned in natural ®res to sites that were logged and not subsequently burned in central Alaska. We sampled 12 logged and 12 burned former upland white spruce (Picea glauca (Moench) Voss) forests in four stand development stages representing stand initiation (stage A), early stem exclusion (stage B), understory reinitiation (stage C), and mature hardwood (stage D) stages. In this study the dates of disturbance varied from 1990 to 1994 in stage A, 1978 to 1983 in stage B, 1957 to 1965 in stage C, and 1900 to 1920 in stage D plots. All sites were similar in slope, aspect, and soil type. Vascular plants were identi®ed to the species level (except for certain willows) and bryophytes and lichens were identi®ed to the level of presumptive (usually unknown) species within family groups. Organic layer thickness was signi®cantly greater on logged sites compared to burned sites overall and at each stage. Burned sites (all stages combined) supported more species (146) than logged sites (111), and more species at each stand development stage. Burned plots in stages A and B supported abundant cover of a few apparent ®re specialist species (Ceratodon purpureus (Hedw.) Brid., Marchantia polymorpha L. and Leptobryum pyriforme (Hedw.) Wils.) that were present in only minor amounts on logged sites. Burned plots exhibited higher species turnover from stage to stage and among all stages than logged plots. Species dominant in burned stage A plots were nearly absent in burned stage C and D plots, while logged stage A dominants, which were common mature forest species, increased in each subsequent stage. We compared ¯oristic similarity between our disturbance plots and mature upland white spruce stands in Bonanza Creek LongTerm Ecological Research (LTER) site. Only ®ve species found in the LTER dataset were not also present in this study, which suggests that nearly all species compositional change in our study area occurs during the ®rst century after disturbance. Logged sites appear to begin and continue succession with a greater share of the original mature forest understory plants, while burned sites initiate succession with more distinctive and specialized plant species. # 2002 Published by Elsevier Science B.V.","container-title":"Forest Ecology and Management","DOI":"10.1016/S0378-1127(01)00566-7","ISSN":"03781127","issue":"1-3","journalAbbreviation":"Forest Ecology and Management","language":"en","license":"https://www.elsevier.com/tdm/userlicense/1.0/","page":"291-302","source":"DOI.org (Crossref)","title":"Plant species diversity on logged versus burned sites in central Alaska","volume":"155","author":[{"family":"Rees","given":"Daniel C."},{"family":"Juday","given":"Glenn Patrick"}],"issued":{"date-parts":[["2002",1]]}}}],"schema":"https://github.com/citation-style-language/schema/raw/master/csl-citation.json"} </w:instrText>
      </w:r>
      <w:r w:rsidR="005B7F76" w:rsidRPr="005A5E3C">
        <w:rPr>
          <w:b/>
          <w:bCs/>
        </w:rPr>
        <w:fldChar w:fldCharType="separate"/>
      </w:r>
      <w:r w:rsidR="005B7F76" w:rsidRPr="005A5E3C">
        <w:t xml:space="preserve">Rees and </w:t>
      </w:r>
      <w:proofErr w:type="spellStart"/>
      <w:r w:rsidR="005B7F76" w:rsidRPr="005A5E3C">
        <w:t>Juday</w:t>
      </w:r>
      <w:proofErr w:type="spellEnd"/>
      <w:r w:rsidR="005B7F76" w:rsidRPr="005A5E3C">
        <w:t>, 2002)</w:t>
      </w:r>
      <w:r w:rsidR="005B7F76" w:rsidRPr="005A5E3C">
        <w:rPr>
          <w:b/>
          <w:bCs/>
        </w:rPr>
        <w:fldChar w:fldCharType="end"/>
      </w:r>
      <w:r w:rsidRPr="005A5E3C">
        <w:t xml:space="preserve">. </w:t>
      </w:r>
    </w:p>
    <w:p w14:paraId="00000016" w14:textId="66C31B41" w:rsidR="003F25E5" w:rsidRPr="005A5E3C" w:rsidRDefault="00000000">
      <w:pPr>
        <w:ind w:firstLine="720"/>
      </w:pPr>
      <w:r w:rsidRPr="005A5E3C">
        <w:t xml:space="preserve">Continued reburning </w:t>
      </w:r>
      <w:del w:id="138" w:author="Katherine Hayes" w:date="2024-07-26T11:19:00Z">
        <w:r w:rsidRPr="005A5E3C" w:rsidDel="00E03AE9">
          <w:delText>continues to transform</w:delText>
        </w:r>
      </w:del>
      <w:ins w:id="139" w:author="Katherine Hayes" w:date="2024-07-26T11:19:00Z">
        <w:r w:rsidR="00E03AE9" w:rsidRPr="005A5E3C">
          <w:t>enables further transformations</w:t>
        </w:r>
      </w:ins>
      <w:r w:rsidR="0020430E" w:rsidRPr="005A5E3C">
        <w:t xml:space="preserve"> </w:t>
      </w:r>
      <w:ins w:id="140" w:author="Katherine Hayes" w:date="2024-07-26T11:19:00Z">
        <w:r w:rsidR="00E03AE9" w:rsidRPr="005A5E3C">
          <w:t xml:space="preserve">of </w:t>
        </w:r>
      </w:ins>
      <w:r w:rsidR="0020430E" w:rsidRPr="005A5E3C">
        <w:t>the overstory of</w:t>
      </w:r>
      <w:r w:rsidR="00B618AF" w:rsidRPr="005A5E3C">
        <w:t xml:space="preserve"> </w:t>
      </w:r>
      <w:r w:rsidRPr="005A5E3C">
        <w:t xml:space="preserve">black spruce forests </w:t>
      </w:r>
      <w:del w:id="141" w:author="Katherine Hayes" w:date="2024-07-26T11:20:00Z">
        <w:r w:rsidRPr="005A5E3C" w:rsidDel="00E03AE9">
          <w:delText>-</w:delText>
        </w:r>
      </w:del>
      <w:ins w:id="142" w:author="Katherine Hayes" w:date="2024-07-26T11:20:00Z">
        <w:r w:rsidR="00E03AE9" w:rsidRPr="005A5E3C">
          <w:t>–</w:t>
        </w:r>
      </w:ins>
      <w:r w:rsidRPr="005A5E3C">
        <w:t xml:space="preserve"> </w:t>
      </w:r>
      <w:ins w:id="143" w:author="Katherine Hayes" w:date="2024-07-26T11:20:00Z">
        <w:r w:rsidR="00E03AE9" w:rsidRPr="005A5E3C">
          <w:t xml:space="preserve">an </w:t>
        </w:r>
      </w:ins>
      <w:r w:rsidRPr="005A5E3C">
        <w:t>additional fire</w:t>
      </w:r>
      <w:del w:id="144" w:author="Katherine Hayes" w:date="2024-07-26T11:20:00Z">
        <w:r w:rsidRPr="005A5E3C" w:rsidDel="00E03AE9">
          <w:delText>s</w:delText>
        </w:r>
      </w:del>
      <w:r w:rsidRPr="005A5E3C">
        <w:t xml:space="preserve"> </w:t>
      </w:r>
      <w:del w:id="145" w:author="Katherine Hayes" w:date="2024-07-26T11:21:00Z">
        <w:r w:rsidRPr="005A5E3C" w:rsidDel="00E03AE9">
          <w:delText>in short interval</w:delText>
        </w:r>
      </w:del>
      <w:ins w:id="146" w:author="Katherine Hayes" w:date="2024-07-26T11:21:00Z">
        <w:r w:rsidR="00E03AE9" w:rsidRPr="005A5E3C">
          <w:t>occurring within 30-50 years of a</w:t>
        </w:r>
      </w:ins>
      <w:ins w:id="147" w:author="Katherine Hayes" w:date="2024-08-19T09:31:00Z">
        <w:r w:rsidR="00A47057" w:rsidRPr="005A5E3C">
          <w:t>n</w:t>
        </w:r>
      </w:ins>
      <w:ins w:id="148" w:author="Katherine Hayes" w:date="2024-07-26T11:21:00Z">
        <w:r w:rsidR="00E03AE9" w:rsidRPr="005A5E3C">
          <w:t xml:space="preserve"> initial event can </w:t>
        </w:r>
      </w:ins>
      <w:del w:id="149" w:author="Katherine Hayes" w:date="2024-07-26T11:21:00Z">
        <w:r w:rsidRPr="005A5E3C" w:rsidDel="00E03AE9">
          <w:delText xml:space="preserve">s not only </w:delText>
        </w:r>
      </w:del>
      <w:r w:rsidRPr="005A5E3C">
        <w:t>extirpate black spruce</w:t>
      </w:r>
      <w:ins w:id="150" w:author="Katherine Hayes" w:date="2024-07-26T11:21:00Z">
        <w:r w:rsidR="00E03AE9" w:rsidRPr="005A5E3C">
          <w:t xml:space="preserve"> by </w:t>
        </w:r>
      </w:ins>
      <w:ins w:id="151" w:author="Katherine Hayes" w:date="2024-07-26T11:22:00Z">
        <w:r w:rsidR="00E03AE9" w:rsidRPr="005A5E3C">
          <w:t>combusting</w:t>
        </w:r>
      </w:ins>
      <w:ins w:id="152" w:author="Katherine Hayes" w:date="2024-07-26T11:21:00Z">
        <w:r w:rsidR="00E03AE9" w:rsidRPr="005A5E3C">
          <w:t xml:space="preserve"> black spruce seedlings and seedbanks</w:t>
        </w:r>
      </w:ins>
      <w:r w:rsidRPr="005A5E3C">
        <w:t xml:space="preserve">, allowing for </w:t>
      </w:r>
      <w:del w:id="153" w:author="Katherine Hayes" w:date="2024-07-26T11:22:00Z">
        <w:r w:rsidRPr="005A5E3C" w:rsidDel="00E03AE9">
          <w:delText>deciduous dominanc</w:delText>
        </w:r>
      </w:del>
      <w:ins w:id="154" w:author="Katherine Hayes" w:date="2024-07-26T11:22:00Z">
        <w:r w:rsidR="00E03AE9" w:rsidRPr="005A5E3C">
          <w:t>dominance of deciduous species like bi</w:t>
        </w:r>
      </w:ins>
      <w:ins w:id="155" w:author="Katherine Hayes" w:date="2024-07-26T11:23:00Z">
        <w:r w:rsidR="00E03AE9" w:rsidRPr="005A5E3C">
          <w:t>rch (</w:t>
        </w:r>
      </w:ins>
      <w:ins w:id="156" w:author="Katherine Hayes" w:date="2024-08-19T09:30:00Z">
        <w:r w:rsidR="00A47057" w:rsidRPr="005A5E3C">
          <w:rPr>
            <w:i/>
            <w:iCs/>
            <w:rPrChange w:id="157" w:author="Katherine Hayes" w:date="2024-08-19T14:22:00Z">
              <w:rPr/>
            </w:rPrChange>
          </w:rPr>
          <w:t>Betula neoalaskana</w:t>
        </w:r>
      </w:ins>
      <w:ins w:id="158" w:author="Katherine Hayes" w:date="2024-07-26T11:23:00Z">
        <w:r w:rsidR="00E03AE9" w:rsidRPr="005A5E3C">
          <w:t>) and aspen (</w:t>
        </w:r>
      </w:ins>
      <w:ins w:id="159" w:author="Katherine Hayes" w:date="2024-08-19T09:30:00Z">
        <w:r w:rsidR="00A47057" w:rsidRPr="005A5E3C">
          <w:rPr>
            <w:i/>
            <w:iCs/>
            <w:rPrChange w:id="160" w:author="Katherine Hayes" w:date="2024-08-19T14:22:00Z">
              <w:rPr/>
            </w:rPrChange>
          </w:rPr>
          <w:t>Populus t</w:t>
        </w:r>
      </w:ins>
      <w:ins w:id="161" w:author="Katherine Hayes" w:date="2024-08-19T09:31:00Z">
        <w:r w:rsidR="00A47057" w:rsidRPr="005A5E3C">
          <w:rPr>
            <w:i/>
            <w:iCs/>
            <w:rPrChange w:id="162" w:author="Katherine Hayes" w:date="2024-08-19T14:22:00Z">
              <w:rPr/>
            </w:rPrChange>
          </w:rPr>
          <w:t>remuloides</w:t>
        </w:r>
      </w:ins>
      <w:ins w:id="163" w:author="Katherine Hayes" w:date="2024-07-26T11:23:00Z">
        <w:r w:rsidR="00E03AE9" w:rsidRPr="005A5E3C">
          <w:t>)</w:t>
        </w:r>
      </w:ins>
      <w:ins w:id="164" w:author="Katherine Hayes" w:date="2024-07-26T11:22:00Z">
        <w:r w:rsidR="00E03AE9" w:rsidRPr="005A5E3C">
          <w:t>. Continued reburning (3 short interval fires)</w:t>
        </w:r>
      </w:ins>
      <w:del w:id="165" w:author="Katherine Hayes" w:date="2024-07-26T11:20:00Z">
        <w:r w:rsidRPr="005A5E3C" w:rsidDel="00E03AE9">
          <w:delText xml:space="preserve">e, but they </w:delText>
        </w:r>
      </w:del>
      <w:del w:id="166" w:author="Katherine Hayes" w:date="2024-07-26T11:19:00Z">
        <w:r w:rsidRPr="005A5E3C" w:rsidDel="00E03AE9">
          <w:delText>lead to further shifts</w:delText>
        </w:r>
      </w:del>
      <w:r w:rsidRPr="005A5E3C">
        <w:t xml:space="preserve"> </w:t>
      </w:r>
      <w:ins w:id="167" w:author="Katherine Hayes" w:date="2024-07-26T11:22:00Z">
        <w:r w:rsidR="00E03AE9" w:rsidRPr="005A5E3C">
          <w:t>continues t</w:t>
        </w:r>
      </w:ins>
      <w:ins w:id="168" w:author="Katherine Hayes" w:date="2024-07-26T11:23:00Z">
        <w:r w:rsidR="00E03AE9" w:rsidRPr="005A5E3C">
          <w:t xml:space="preserve">o </w:t>
        </w:r>
      </w:ins>
      <w:ins w:id="169" w:author="Katherine Hayes" w:date="2024-07-26T11:22:00Z">
        <w:r w:rsidR="00E03AE9" w:rsidRPr="005A5E3C">
          <w:t xml:space="preserve">enforce </w:t>
        </w:r>
      </w:ins>
      <w:ins w:id="170" w:author="Katherine Hayes" w:date="2024-07-26T11:23:00Z">
        <w:r w:rsidR="00E03AE9" w:rsidRPr="005A5E3C">
          <w:t>deciduous dominance, leading</w:t>
        </w:r>
      </w:ins>
      <w:ins w:id="171" w:author="Katherine Hayes" w:date="2024-07-26T11:22:00Z">
        <w:r w:rsidR="00E03AE9" w:rsidRPr="005A5E3C">
          <w:t xml:space="preserve"> </w:t>
        </w:r>
      </w:ins>
      <w:r w:rsidRPr="005A5E3C">
        <w:t>towards more open stand structure</w:t>
      </w:r>
      <w:ins w:id="172" w:author="Katherine Hayes" w:date="2024-07-26T11:23:00Z">
        <w:r w:rsidR="00E03AE9" w:rsidRPr="005A5E3C">
          <w:t>. In addition, multiple-short interval fires</w:t>
        </w:r>
      </w:ins>
      <w:del w:id="173" w:author="Katherine Hayes" w:date="2024-07-26T11:23:00Z">
        <w:r w:rsidRPr="005A5E3C" w:rsidDel="00E03AE9">
          <w:delText xml:space="preserve"> and</w:delText>
        </w:r>
      </w:del>
      <w:r w:rsidRPr="005A5E3C">
        <w:t xml:space="preserve"> </w:t>
      </w:r>
      <w:del w:id="174" w:author="Katherine Hayes" w:date="2024-07-26T11:23:00Z">
        <w:r w:rsidRPr="005A5E3C" w:rsidDel="00E03AE9">
          <w:delText>continued combustion of</w:delText>
        </w:r>
      </w:del>
      <w:ins w:id="175" w:author="Katherine Hayes" w:date="2024-07-26T11:23:00Z">
        <w:r w:rsidR="00E03AE9" w:rsidRPr="005A5E3C">
          <w:t>combust</w:t>
        </w:r>
      </w:ins>
      <w:r w:rsidRPr="005A5E3C">
        <w:t xml:space="preserve"> soil organic layer</w:t>
      </w:r>
      <w:ins w:id="176" w:author="Katherine Hayes" w:date="2024-07-26T11:23:00Z">
        <w:r w:rsidR="00E03AE9" w:rsidRPr="005A5E3C">
          <w:t>s more deeply</w:t>
        </w:r>
      </w:ins>
      <w:r w:rsidRPr="005A5E3C">
        <w:t xml:space="preserve"> (on occasion, removing soil organic layer entirely, </w:t>
      </w:r>
      <w:r w:rsidR="005B7F76" w:rsidRPr="005A5E3C">
        <w:rPr>
          <w:b/>
          <w:bCs/>
        </w:rPr>
        <w:fldChar w:fldCharType="begin"/>
      </w:r>
      <w:r w:rsidR="00A177B7" w:rsidRPr="005A5E3C">
        <w:rPr>
          <w:b/>
          <w:bCs/>
        </w:rPr>
        <w:instrText xml:space="preserve"> ADDIN ZOTERO_ITEM CSL_CITATION {"citationID":"ljtTw22R","properties":{"formattedCitation":"(Hayes and Buma, 2021)","plainCitation":"(Hayes and Buma, 2021)","dontUpdate":true,"noteIndex":0},"citationItems":[{"id":"SVPZh9xL/0UoByaPQ","uris":["http://zotero.org/users/local/SYJr1vjk/items/DQTKTINZ"],"itemData":{"id":3688,"type":"article-journal","container-title":"Ecosphere","DOI":"10.1002/ecs2.3379","issue":"March","note":"Citation Key: Hayes2021","title":"Effects of short-interval disturbances continue to accumulate , overwhelming variability in local resilience","volume":"12","author":[{"family":"Hayes","given":"Katherine"},{"family":"Buma","given":"Brian"}],"issued":{"date-parts":[["2021"]]}}}],"schema":"https://github.com/citation-style-language/schema/raw/master/csl-citation.json"} </w:instrText>
      </w:r>
      <w:r w:rsidR="005B7F76" w:rsidRPr="005A5E3C">
        <w:rPr>
          <w:b/>
          <w:bCs/>
        </w:rPr>
        <w:fldChar w:fldCharType="separate"/>
      </w:r>
      <w:r w:rsidR="005B7F76" w:rsidRPr="005A5E3C">
        <w:t>Hayes and Buma, 2021)</w:t>
      </w:r>
      <w:r w:rsidR="005B7F76" w:rsidRPr="005A5E3C">
        <w:rPr>
          <w:b/>
          <w:bCs/>
        </w:rPr>
        <w:fldChar w:fldCharType="end"/>
      </w:r>
      <w:r w:rsidRPr="005A5E3C">
        <w:t xml:space="preserve">. Thus, </w:t>
      </w:r>
      <w:ins w:id="177" w:author="Katherine Hayes" w:date="2024-07-26T11:24:00Z">
        <w:r w:rsidR="00E03AE9" w:rsidRPr="005A5E3C">
          <w:t xml:space="preserve">reburning may </w:t>
        </w:r>
      </w:ins>
      <w:ins w:id="178" w:author="Katherine Hayes" w:date="2024-07-26T11:25:00Z">
        <w:r w:rsidR="00E03AE9" w:rsidRPr="005A5E3C">
          <w:t>impact understory plant communities both directly</w:t>
        </w:r>
        <w:r w:rsidR="005D0B1A" w:rsidRPr="005A5E3C">
          <w:t xml:space="preserve"> through mortality</w:t>
        </w:r>
        <w:r w:rsidR="00E03AE9" w:rsidRPr="005A5E3C">
          <w:t xml:space="preserve"> and indirectly, </w:t>
        </w:r>
        <w:r w:rsidR="005D0B1A" w:rsidRPr="005A5E3C">
          <w:t>through subsequent s</w:t>
        </w:r>
      </w:ins>
      <w:ins w:id="179" w:author="Katherine Hayes" w:date="2024-07-26T11:26:00Z">
        <w:r w:rsidR="005D0B1A" w:rsidRPr="005A5E3C">
          <w:t xml:space="preserve">hifts in abiotic filters like light availability and soil organic layer depth </w:t>
        </w:r>
      </w:ins>
      <w:del w:id="180" w:author="Katherine Hayes" w:date="2024-07-26T11:24:00Z">
        <w:r w:rsidRPr="005A5E3C" w:rsidDel="00E03AE9">
          <w:delText xml:space="preserve">not only </w:delText>
        </w:r>
        <w:r w:rsidR="00B618AF" w:rsidRPr="005A5E3C" w:rsidDel="00E03AE9">
          <w:delText xml:space="preserve">is it unclear how </w:delText>
        </w:r>
        <w:r w:rsidRPr="005A5E3C" w:rsidDel="00E03AE9">
          <w:delText xml:space="preserve">understory plant communities </w:delText>
        </w:r>
        <w:r w:rsidR="00B618AF" w:rsidRPr="005A5E3C" w:rsidDel="00E03AE9">
          <w:delText xml:space="preserve">respond to continue </w:delText>
        </w:r>
        <w:r w:rsidRPr="005A5E3C" w:rsidDel="00E03AE9">
          <w:delText xml:space="preserve">reburning, </w:delText>
        </w:r>
        <w:r w:rsidR="00425029" w:rsidRPr="005A5E3C" w:rsidDel="00E03AE9">
          <w:delText>but it also</w:delText>
        </w:r>
        <w:r w:rsidRPr="005A5E3C" w:rsidDel="00E03AE9">
          <w:delText xml:space="preserve"> remains </w:delText>
        </w:r>
        <w:r w:rsidR="0049684F" w:rsidRPr="005A5E3C" w:rsidDel="00E03AE9">
          <w:delText xml:space="preserve">uncertain </w:delText>
        </w:r>
        <w:r w:rsidR="00B618AF" w:rsidRPr="005A5E3C" w:rsidDel="00E03AE9">
          <w:delText>if</w:delText>
        </w:r>
        <w:r w:rsidRPr="005A5E3C" w:rsidDel="00E03AE9">
          <w:delText xml:space="preserve"> </w:delText>
        </w:r>
        <w:r w:rsidR="0049684F" w:rsidRPr="005A5E3C" w:rsidDel="00E03AE9">
          <w:delText xml:space="preserve">changes in </w:delText>
        </w:r>
        <w:r w:rsidRPr="005A5E3C" w:rsidDel="00E03AE9">
          <w:delText>light availability and soil organic layer depth will drive understory assemblages</w:delText>
        </w:r>
        <w:r w:rsidR="000C19BD" w:rsidRPr="005A5E3C" w:rsidDel="00E03AE9">
          <w:delText xml:space="preserve"> in continued reburns</w:delText>
        </w:r>
        <w:r w:rsidR="00B618AF" w:rsidRPr="005A5E3C" w:rsidDel="00E03AE9">
          <w:delText xml:space="preserve"> as they appear to do </w:delText>
        </w:r>
        <w:r w:rsidR="000C19BD" w:rsidRPr="005A5E3C" w:rsidDel="00E03AE9">
          <w:delText>following a single fire</w:delText>
        </w:r>
      </w:del>
      <w:del w:id="181" w:author="Katherine Hayes" w:date="2024-07-26T11:25:00Z">
        <w:r w:rsidR="000C19BD" w:rsidRPr="005A5E3C" w:rsidDel="005D0B1A">
          <w:delText xml:space="preserve"> </w:delText>
        </w:r>
      </w:del>
      <w:r w:rsidR="005B7F76" w:rsidRPr="005A5E3C">
        <w:fldChar w:fldCharType="begin"/>
      </w:r>
      <w:r w:rsidR="00A177B7" w:rsidRPr="005A5E3C">
        <w:instrText xml:space="preserve"> ADDIN ZOTERO_ITEM CSL_CITATION {"citationID":"8kTejDEl","properties":{"formattedCitation":"(Rees and Juday, 2002)","plainCitation":"(Rees and Juday, 2002)","noteIndex":0},"citationItems":[{"id":"SVPZh9xL/LFPi9YWm","uris":["http://zotero.org/users/local/SYJr1vjk/items/TKQYYKTV"],"itemData":{"id":6315,"type":"article-journal","abstract":"Natural ®res and logging are two of the main disturbances affecting upland boreal forest in Alaska. The objectives of this study were to determine whether logged sites differ from burned sites in (1) overall plant species richness, (2) successional trajectories, and (3) species diversity at particular stand structural development stages. We compared plant species diversity on sites burned in natural ®res to sites that were logged and not subsequently burned in central Alaska. We sampled 12 logged and 12 burned former upland white spruce (Picea glauca (Moench) Voss) forests in four stand development stages representing stand initiation (stage A), early stem exclusion (stage B), understory reinitiation (stage C), and mature hardwood (stage D) stages. In this study the dates of disturbance varied from 1990 to 1994 in stage A, 1978 to 1983 in stage B, 1957 to 1965 in stage C, and 1900 to 1920 in stage D plots. All sites were similar in slope, aspect, and soil type. Vascular plants were identi®ed to the species level (except for certain willows) and bryophytes and lichens were identi®ed to the level of presumptive (usually unknown) species within family groups. Organic layer thickness was signi®cantly greater on logged sites compared to burned sites overall and at each stage. Burned sites (all stages combined) supported more species (146) than logged sites (111), and more species at each stand development stage. Burned plots in stages A and B supported abundant cover of a few apparent ®re specialist species (Ceratodon purpureus (Hedw.) Brid., Marchantia polymorpha L. and Leptobryum pyriforme (Hedw.) Wils.) that were present in only minor amounts on logged sites. Burned plots exhibited higher species turnover from stage to stage and among all stages than logged plots. Species dominant in burned stage A plots were nearly absent in burned stage C and D plots, while logged stage A dominants, which were common mature forest species, increased in each subsequent stage. We compared ¯oristic similarity between our disturbance plots and mature upland white spruce stands in Bonanza Creek LongTerm Ecological Research (LTER) site. Only ®ve species found in the LTER dataset were not also present in this study, which suggests that nearly all species compositional change in our study area occurs during the ®rst century after disturbance. Logged sites appear to begin and continue succession with a greater share of the original mature forest understory plants, while burned sites initiate succession with more distinctive and specialized plant species. # 2002 Published by Elsevier Science B.V.","container-title":"Forest Ecology and Management","DOI":"10.1016/S0378-1127(01)00566-7","ISSN":"03781127","issue":"1-3","journalAbbreviation":"Forest Ecology and Management","language":"en","license":"https://www.elsevier.com/tdm/userlicense/1.0/","page":"291-302","source":"DOI.org (Crossref)","title":"Plant species diversity on logged versus burned sites in central Alaska","volume":"155","author":[{"family":"Rees","given":"Daniel C."},{"family":"Juday","given":"Glenn Patrick"}],"issued":{"date-parts":[["2002",1]]}}}],"schema":"https://github.com/citation-style-language/schema/raw/master/csl-citation.json"} </w:instrText>
      </w:r>
      <w:r w:rsidR="005B7F76" w:rsidRPr="005A5E3C">
        <w:fldChar w:fldCharType="separate"/>
      </w:r>
      <w:r w:rsidR="00125303" w:rsidRPr="005A5E3C">
        <w:t xml:space="preserve">(Rees and </w:t>
      </w:r>
      <w:proofErr w:type="spellStart"/>
      <w:r w:rsidR="00125303" w:rsidRPr="005A5E3C">
        <w:t>Juday</w:t>
      </w:r>
      <w:proofErr w:type="spellEnd"/>
      <w:r w:rsidR="00125303" w:rsidRPr="005A5E3C">
        <w:t>, 2002)</w:t>
      </w:r>
      <w:r w:rsidR="005B7F76" w:rsidRPr="005A5E3C">
        <w:fldChar w:fldCharType="end"/>
      </w:r>
      <w:r w:rsidRPr="005A5E3C">
        <w:t xml:space="preserve">. </w:t>
      </w:r>
    </w:p>
    <w:p w14:paraId="4F43A766" w14:textId="77777777" w:rsidR="00A47057" w:rsidRPr="005A5E3C" w:rsidRDefault="00000000">
      <w:pPr>
        <w:ind w:firstLine="720"/>
        <w:rPr>
          <w:color w:val="000000"/>
        </w:rPr>
      </w:pPr>
      <w:r w:rsidRPr="005A5E3C">
        <w:t>To characterize the understory plant community associated with multiple short-interval fires and to examine how abiotic filters (including light availability as measured by solar irradiance</w:t>
      </w:r>
      <w:r w:rsidR="000C19BD" w:rsidRPr="005A5E3C">
        <w:t xml:space="preserve"> and</w:t>
      </w:r>
      <w:r w:rsidRPr="005A5E3C">
        <w:t xml:space="preserve"> soil organic layer depth) shape community assembly within</w:t>
      </w:r>
      <w:r w:rsidR="0020430E" w:rsidRPr="005A5E3C">
        <w:t xml:space="preserve"> reburned</w:t>
      </w:r>
      <w:r w:rsidRPr="005A5E3C">
        <w:t xml:space="preserve"> forests, w</w:t>
      </w:r>
      <w:r w:rsidRPr="005A5E3C">
        <w:rPr>
          <w:color w:val="000000"/>
        </w:rPr>
        <w:t xml:space="preserve">e ask the following research questions: </w:t>
      </w:r>
    </w:p>
    <w:p w14:paraId="427FFDE2" w14:textId="77777777" w:rsidR="00A47057" w:rsidRPr="005A5E3C" w:rsidRDefault="00000000" w:rsidP="00A47057">
      <w:pPr>
        <w:pStyle w:val="ListParagraph"/>
        <w:numPr>
          <w:ilvl w:val="0"/>
          <w:numId w:val="2"/>
        </w:numPr>
        <w:rPr>
          <w:rFonts w:ascii="Times New Roman" w:hAnsi="Times New Roman" w:cs="Times New Roman"/>
          <w:color w:val="4472C4" w:themeColor="accent1"/>
          <w:sz w:val="24"/>
          <w:rPrChange w:id="182" w:author="Katherine Hayes" w:date="2024-08-19T14:22:00Z">
            <w:rPr>
              <w:rFonts w:ascii="Times New Roman" w:hAnsi="Times New Roman" w:cs="Times New Roman"/>
              <w:color w:val="4472C4" w:themeColor="accent1"/>
            </w:rPr>
          </w:rPrChange>
        </w:rPr>
      </w:pPr>
      <w:del w:id="183" w:author="Katherine Hayes" w:date="2024-08-19T09:31:00Z">
        <w:r w:rsidRPr="005A5E3C" w:rsidDel="00A47057">
          <w:rPr>
            <w:rFonts w:ascii="Times New Roman" w:hAnsi="Times New Roman" w:cs="Times New Roman"/>
            <w:color w:val="000000"/>
            <w:sz w:val="24"/>
            <w:rPrChange w:id="184" w:author="Katherine Hayes" w:date="2024-08-19T14:22:00Z">
              <w:rPr/>
            </w:rPrChange>
          </w:rPr>
          <w:delText xml:space="preserve">1) </w:delText>
        </w:r>
      </w:del>
      <w:r w:rsidRPr="005A5E3C">
        <w:rPr>
          <w:rFonts w:ascii="Times New Roman" w:hAnsi="Times New Roman" w:cs="Times New Roman"/>
          <w:sz w:val="24"/>
          <w:rPrChange w:id="185" w:author="Katherine Hayes" w:date="2024-08-19T14:22:00Z">
            <w:rPr>
              <w:rFonts w:ascii="Times New Roman" w:hAnsi="Times New Roman" w:cs="Times New Roman"/>
            </w:rPr>
          </w:rPrChange>
        </w:rPr>
        <w:t xml:space="preserve">How does </w:t>
      </w:r>
      <w:r w:rsidRPr="005A5E3C">
        <w:rPr>
          <w:rFonts w:ascii="Times New Roman" w:hAnsi="Times New Roman" w:cs="Times New Roman"/>
          <w:color w:val="000000"/>
          <w:sz w:val="24"/>
          <w:rPrChange w:id="186" w:author="Katherine Hayes" w:date="2024-08-19T14:22:00Z">
            <w:rPr>
              <w:rFonts w:ascii="Times New Roman" w:hAnsi="Times New Roman" w:cs="Times New Roman"/>
              <w:color w:val="000000"/>
            </w:rPr>
          </w:rPrChange>
        </w:rPr>
        <w:t xml:space="preserve">understory plant community identity, plant species richness, plant community </w:t>
      </w:r>
      <w:r w:rsidRPr="005A5E3C">
        <w:rPr>
          <w:rFonts w:ascii="Times New Roman" w:hAnsi="Times New Roman" w:cs="Times New Roman"/>
          <w:sz w:val="24"/>
          <w:rPrChange w:id="187" w:author="Katherine Hayes" w:date="2024-08-19T14:22:00Z">
            <w:rPr>
              <w:rFonts w:ascii="Times New Roman" w:hAnsi="Times New Roman" w:cs="Times New Roman"/>
            </w:rPr>
          </w:rPrChange>
        </w:rPr>
        <w:t xml:space="preserve">diversity, and plant community composition vary </w:t>
      </w:r>
      <w:r w:rsidRPr="005A5E3C">
        <w:rPr>
          <w:rFonts w:ascii="Times New Roman" w:hAnsi="Times New Roman" w:cs="Times New Roman"/>
          <w:color w:val="000000"/>
          <w:sz w:val="24"/>
          <w:rPrChange w:id="188" w:author="Katherine Hayes" w:date="2024-08-19T14:22:00Z">
            <w:rPr>
              <w:rFonts w:ascii="Times New Roman" w:hAnsi="Times New Roman" w:cs="Times New Roman"/>
              <w:color w:val="000000"/>
            </w:rPr>
          </w:rPrChange>
        </w:rPr>
        <w:t>along</w:t>
      </w:r>
      <w:r w:rsidRPr="005A5E3C">
        <w:rPr>
          <w:rFonts w:ascii="Times New Roman" w:hAnsi="Times New Roman" w:cs="Times New Roman"/>
          <w:sz w:val="24"/>
          <w:rPrChange w:id="189" w:author="Katherine Hayes" w:date="2024-08-19T14:22:00Z">
            <w:rPr>
              <w:rFonts w:ascii="Times New Roman" w:hAnsi="Times New Roman" w:cs="Times New Roman"/>
            </w:rPr>
          </w:rPrChange>
        </w:rPr>
        <w:t xml:space="preserve"> a gradient of</w:t>
      </w:r>
      <w:r w:rsidRPr="005A5E3C">
        <w:rPr>
          <w:rFonts w:ascii="Times New Roman" w:hAnsi="Times New Roman" w:cs="Times New Roman"/>
          <w:color w:val="000000"/>
          <w:sz w:val="24"/>
          <w:rPrChange w:id="190" w:author="Katherine Hayes" w:date="2024-08-19T14:22:00Z">
            <w:rPr>
              <w:rFonts w:ascii="Times New Roman" w:hAnsi="Times New Roman" w:cs="Times New Roman"/>
              <w:color w:val="000000"/>
            </w:rPr>
          </w:rPrChange>
        </w:rPr>
        <w:t xml:space="preserve"> burn and reburn history?</w:t>
      </w:r>
    </w:p>
    <w:p w14:paraId="02779E62" w14:textId="3052EB33" w:rsidR="00A47057" w:rsidRPr="005A5E3C" w:rsidRDefault="00000000" w:rsidP="00A47057">
      <w:pPr>
        <w:pStyle w:val="ListParagraph"/>
        <w:numPr>
          <w:ilvl w:val="0"/>
          <w:numId w:val="2"/>
        </w:numPr>
        <w:rPr>
          <w:rFonts w:ascii="Times New Roman" w:hAnsi="Times New Roman" w:cs="Times New Roman"/>
          <w:color w:val="4472C4" w:themeColor="accent1"/>
          <w:sz w:val="24"/>
          <w:rPrChange w:id="191" w:author="Katherine Hayes" w:date="2024-08-19T14:22:00Z">
            <w:rPr>
              <w:rFonts w:ascii="Times New Roman" w:hAnsi="Times New Roman" w:cs="Times New Roman"/>
              <w:color w:val="4472C4" w:themeColor="accent1"/>
            </w:rPr>
          </w:rPrChange>
        </w:rPr>
      </w:pPr>
      <w:r w:rsidRPr="005A5E3C">
        <w:rPr>
          <w:rFonts w:ascii="Times New Roman" w:hAnsi="Times New Roman" w:cs="Times New Roman"/>
          <w:sz w:val="24"/>
          <w:rPrChange w:id="192" w:author="Katherine Hayes" w:date="2024-08-19T14:22:00Z">
            <w:rPr>
              <w:rFonts w:ascii="Times New Roman" w:hAnsi="Times New Roman" w:cs="Times New Roman"/>
            </w:rPr>
          </w:rPrChange>
        </w:rPr>
        <w:lastRenderedPageBreak/>
        <w:t xml:space="preserve">What are the effects of </w:t>
      </w:r>
      <w:r w:rsidRPr="005A5E3C">
        <w:rPr>
          <w:rFonts w:ascii="Times New Roman" w:hAnsi="Times New Roman" w:cs="Times New Roman"/>
          <w:color w:val="000000"/>
          <w:sz w:val="24"/>
          <w:rPrChange w:id="193" w:author="Katherine Hayes" w:date="2024-08-19T14:22:00Z">
            <w:rPr>
              <w:rFonts w:ascii="Times New Roman" w:hAnsi="Times New Roman" w:cs="Times New Roman"/>
              <w:color w:val="000000"/>
            </w:rPr>
          </w:rPrChange>
        </w:rPr>
        <w:t xml:space="preserve">abiotic filters, namely light </w:t>
      </w:r>
      <w:r w:rsidRPr="005A5E3C">
        <w:rPr>
          <w:rFonts w:ascii="Times New Roman" w:hAnsi="Times New Roman" w:cs="Times New Roman"/>
          <w:sz w:val="24"/>
          <w:rPrChange w:id="194" w:author="Katherine Hayes" w:date="2024-08-19T14:22:00Z">
            <w:rPr>
              <w:rFonts w:ascii="Times New Roman" w:hAnsi="Times New Roman" w:cs="Times New Roman"/>
            </w:rPr>
          </w:rPrChange>
        </w:rPr>
        <w:t>availability</w:t>
      </w:r>
      <w:r w:rsidR="000C19BD" w:rsidRPr="005A5E3C">
        <w:rPr>
          <w:rFonts w:ascii="Times New Roman" w:hAnsi="Times New Roman" w:cs="Times New Roman"/>
          <w:sz w:val="24"/>
          <w:rPrChange w:id="195" w:author="Katherine Hayes" w:date="2024-08-19T14:22:00Z">
            <w:rPr>
              <w:rFonts w:ascii="Times New Roman" w:hAnsi="Times New Roman" w:cs="Times New Roman"/>
            </w:rPr>
          </w:rPrChange>
        </w:rPr>
        <w:t xml:space="preserve"> and</w:t>
      </w:r>
      <w:r w:rsidRPr="005A5E3C">
        <w:rPr>
          <w:rFonts w:ascii="Times New Roman" w:hAnsi="Times New Roman" w:cs="Times New Roman"/>
          <w:sz w:val="24"/>
          <w:rPrChange w:id="196" w:author="Katherine Hayes" w:date="2024-08-19T14:22:00Z">
            <w:rPr>
              <w:rFonts w:ascii="Times New Roman" w:hAnsi="Times New Roman" w:cs="Times New Roman"/>
            </w:rPr>
          </w:rPrChange>
        </w:rPr>
        <w:t xml:space="preserve"> soil organic layer depth,</w:t>
      </w:r>
      <w:r w:rsidRPr="005A5E3C">
        <w:rPr>
          <w:rFonts w:ascii="Times New Roman" w:hAnsi="Times New Roman" w:cs="Times New Roman"/>
          <w:color w:val="000000"/>
          <w:sz w:val="24"/>
          <w:rPrChange w:id="197" w:author="Katherine Hayes" w:date="2024-08-19T14:22:00Z">
            <w:rPr>
              <w:rFonts w:ascii="Times New Roman" w:hAnsi="Times New Roman" w:cs="Times New Roman"/>
              <w:color w:val="000000"/>
            </w:rPr>
          </w:rPrChange>
        </w:rPr>
        <w:t xml:space="preserve"> </w:t>
      </w:r>
      <w:r w:rsidRPr="005A5E3C">
        <w:rPr>
          <w:rFonts w:ascii="Times New Roman" w:hAnsi="Times New Roman" w:cs="Times New Roman"/>
          <w:sz w:val="24"/>
          <w:rPrChange w:id="198" w:author="Katherine Hayes" w:date="2024-08-19T14:22:00Z">
            <w:rPr>
              <w:rFonts w:ascii="Times New Roman" w:hAnsi="Times New Roman" w:cs="Times New Roman"/>
            </w:rPr>
          </w:rPrChange>
        </w:rPr>
        <w:t>on</w:t>
      </w:r>
      <w:r w:rsidRPr="005A5E3C">
        <w:rPr>
          <w:rFonts w:ascii="Times New Roman" w:hAnsi="Times New Roman" w:cs="Times New Roman"/>
          <w:color w:val="000000"/>
          <w:sz w:val="24"/>
          <w:rPrChange w:id="199" w:author="Katherine Hayes" w:date="2024-08-19T14:22:00Z">
            <w:rPr>
              <w:rFonts w:ascii="Times New Roman" w:hAnsi="Times New Roman" w:cs="Times New Roman"/>
              <w:color w:val="000000"/>
            </w:rPr>
          </w:rPrChange>
        </w:rPr>
        <w:t xml:space="preserve"> </w:t>
      </w:r>
      <w:r w:rsidRPr="005A5E3C">
        <w:rPr>
          <w:rFonts w:ascii="Times New Roman" w:hAnsi="Times New Roman" w:cs="Times New Roman"/>
          <w:sz w:val="24"/>
          <w:rPrChange w:id="200" w:author="Katherine Hayes" w:date="2024-08-19T14:22:00Z">
            <w:rPr>
              <w:rFonts w:ascii="Times New Roman" w:hAnsi="Times New Roman" w:cs="Times New Roman"/>
            </w:rPr>
          </w:rPrChange>
        </w:rPr>
        <w:t>understory plant</w:t>
      </w:r>
      <w:r w:rsidRPr="005A5E3C">
        <w:rPr>
          <w:rFonts w:ascii="Times New Roman" w:hAnsi="Times New Roman" w:cs="Times New Roman"/>
          <w:color w:val="000000"/>
          <w:sz w:val="24"/>
          <w:rPrChange w:id="201" w:author="Katherine Hayes" w:date="2024-08-19T14:22:00Z">
            <w:rPr>
              <w:rFonts w:ascii="Times New Roman" w:hAnsi="Times New Roman" w:cs="Times New Roman"/>
              <w:color w:val="000000"/>
            </w:rPr>
          </w:rPrChange>
        </w:rPr>
        <w:t xml:space="preserve"> </w:t>
      </w:r>
      <w:r w:rsidRPr="005A5E3C">
        <w:rPr>
          <w:rFonts w:ascii="Times New Roman" w:hAnsi="Times New Roman" w:cs="Times New Roman"/>
          <w:sz w:val="24"/>
          <w:rPrChange w:id="202" w:author="Katherine Hayes" w:date="2024-08-19T14:22:00Z">
            <w:rPr>
              <w:rFonts w:ascii="Times New Roman" w:hAnsi="Times New Roman" w:cs="Times New Roman"/>
            </w:rPr>
          </w:rPrChange>
        </w:rPr>
        <w:t xml:space="preserve">species </w:t>
      </w:r>
      <w:r w:rsidRPr="005A5E3C">
        <w:rPr>
          <w:rFonts w:ascii="Times New Roman" w:hAnsi="Times New Roman" w:cs="Times New Roman"/>
          <w:color w:val="000000"/>
          <w:sz w:val="24"/>
          <w:rPrChange w:id="203" w:author="Katherine Hayes" w:date="2024-08-19T14:22:00Z">
            <w:rPr>
              <w:rFonts w:ascii="Times New Roman" w:hAnsi="Times New Roman" w:cs="Times New Roman"/>
              <w:color w:val="000000"/>
            </w:rPr>
          </w:rPrChange>
        </w:rPr>
        <w:t>richness</w:t>
      </w:r>
      <w:r w:rsidRPr="005A5E3C">
        <w:rPr>
          <w:rFonts w:ascii="Times New Roman" w:hAnsi="Times New Roman" w:cs="Times New Roman"/>
          <w:sz w:val="24"/>
          <w:rPrChange w:id="204" w:author="Katherine Hayes" w:date="2024-08-19T14:22:00Z">
            <w:rPr>
              <w:rFonts w:ascii="Times New Roman" w:hAnsi="Times New Roman" w:cs="Times New Roman"/>
            </w:rPr>
          </w:rPrChange>
        </w:rPr>
        <w:t xml:space="preserve"> and </w:t>
      </w:r>
      <w:r w:rsidRPr="005A5E3C">
        <w:rPr>
          <w:rFonts w:ascii="Times New Roman" w:hAnsi="Times New Roman" w:cs="Times New Roman"/>
          <w:color w:val="000000"/>
          <w:sz w:val="24"/>
          <w:rPrChange w:id="205" w:author="Katherine Hayes" w:date="2024-08-19T14:22:00Z">
            <w:rPr>
              <w:rFonts w:ascii="Times New Roman" w:hAnsi="Times New Roman" w:cs="Times New Roman"/>
              <w:color w:val="000000"/>
            </w:rPr>
          </w:rPrChange>
        </w:rPr>
        <w:t xml:space="preserve">understory community </w:t>
      </w:r>
      <w:r w:rsidRPr="005A5E3C">
        <w:rPr>
          <w:rFonts w:ascii="Times New Roman" w:hAnsi="Times New Roman" w:cs="Times New Roman"/>
          <w:sz w:val="24"/>
          <w:rPrChange w:id="206" w:author="Katherine Hayes" w:date="2024-08-19T14:22:00Z">
            <w:rPr>
              <w:rFonts w:ascii="Times New Roman" w:hAnsi="Times New Roman" w:cs="Times New Roman"/>
            </w:rPr>
          </w:rPrChange>
        </w:rPr>
        <w:t>diversity</w:t>
      </w:r>
      <w:r w:rsidRPr="005A5E3C">
        <w:rPr>
          <w:rFonts w:ascii="Times New Roman" w:hAnsi="Times New Roman" w:cs="Times New Roman"/>
          <w:color w:val="000000"/>
          <w:sz w:val="24"/>
          <w:rPrChange w:id="207" w:author="Katherine Hayes" w:date="2024-08-19T14:22:00Z">
            <w:rPr>
              <w:rFonts w:ascii="Times New Roman" w:hAnsi="Times New Roman" w:cs="Times New Roman"/>
              <w:color w:val="000000"/>
            </w:rPr>
          </w:rPrChange>
        </w:rPr>
        <w:t xml:space="preserve"> within burned and reburned stands? </w:t>
      </w:r>
    </w:p>
    <w:p w14:paraId="00000017" w14:textId="66CA64A1" w:rsidR="003F25E5" w:rsidRPr="005A5E3C" w:rsidRDefault="00000000" w:rsidP="00A47057">
      <w:pPr>
        <w:rPr>
          <w:color w:val="4472C4" w:themeColor="accent1"/>
          <w:rPrChange w:id="208" w:author="Katherine Hayes" w:date="2024-08-19T14:22:00Z">
            <w:rPr/>
          </w:rPrChange>
        </w:rPr>
        <w:pPrChange w:id="209" w:author="Katherine Hayes" w:date="2024-08-19T09:31:00Z">
          <w:pPr>
            <w:ind w:firstLine="720"/>
          </w:pPr>
        </w:pPrChange>
      </w:pPr>
      <w:r w:rsidRPr="005A5E3C">
        <w:rPr>
          <w:color w:val="000000"/>
        </w:rPr>
        <w:t>We predi</w:t>
      </w:r>
      <w:r w:rsidRPr="005A5E3C">
        <w:t xml:space="preserve">ct that the once-burned understory plant community will exhibit higher species richness and community diversity compared to unburned communities following the expectations provided by </w:t>
      </w:r>
      <w:r w:rsidR="005B7F76" w:rsidRPr="005A5E3C">
        <w:rPr>
          <w:b/>
          <w:bCs/>
        </w:rPr>
        <w:fldChar w:fldCharType="begin"/>
      </w:r>
      <w:r w:rsidR="00A177B7" w:rsidRPr="005A5E3C">
        <w:rPr>
          <w:b/>
          <w:bCs/>
        </w:rPr>
        <w:instrText xml:space="preserve"> ADDIN ZOTERO_ITEM CSL_CITATION {"citationID":"pwMw6U4I","properties":{"formattedCitation":"(Hart and Chen, 2006)","plainCitation":"(Hart and Chen, 2006)","dontUpdate":true,"noteIndex":0},"citationItems":[{"id":"SVPZh9xL/Lja111A4","uris":["http://zotero.org/users/local/SYJr1vjk/items/7ZBME7NW"],"itemData":{"id":6289,"type":"article-journal","container-title":"Critical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5B7F76" w:rsidRPr="005A5E3C">
        <w:rPr>
          <w:b/>
          <w:bCs/>
        </w:rPr>
        <w:fldChar w:fldCharType="separate"/>
      </w:r>
      <w:r w:rsidR="005B7F76" w:rsidRPr="005A5E3C">
        <w:t>Hart and Chen (2006)</w:t>
      </w:r>
      <w:r w:rsidR="005B7F76" w:rsidRPr="005A5E3C">
        <w:rPr>
          <w:b/>
          <w:bCs/>
        </w:rPr>
        <w:fldChar w:fldCharType="end"/>
      </w:r>
      <w:r w:rsidRPr="005A5E3C">
        <w:t xml:space="preserve"> and others, but that richness and diversity will be lower in reburned stands as many understory plant species (predominantly mosses and lichens in the boreal) will not be able to persist </w:t>
      </w:r>
      <w:del w:id="210" w:author="Katherine Hayes" w:date="2024-08-19T09:32:00Z">
        <w:r w:rsidRPr="005A5E3C" w:rsidDel="00A47057">
          <w:delText xml:space="preserve">in a novel disturbance regimes </w:delText>
        </w:r>
      </w:del>
      <w:r w:rsidRPr="005A5E3C">
        <w:t xml:space="preserve">due </w:t>
      </w:r>
      <w:r w:rsidR="00550D79" w:rsidRPr="005A5E3C">
        <w:t xml:space="preserve">to </w:t>
      </w:r>
      <w:r w:rsidRPr="005A5E3C">
        <w:t xml:space="preserve">a disparity between life history strategies and the post reburn environment </w:t>
      </w:r>
      <w:r w:rsidR="001A1935" w:rsidRPr="005A5E3C">
        <w:fldChar w:fldCharType="begin"/>
      </w:r>
      <w:r w:rsidR="00A177B7" w:rsidRPr="005A5E3C">
        <w:instrText xml:space="preserve"> ADDIN ZOTERO_ITEM CSL_CITATION {"citationID":"grgnKMW5","properties":{"formattedCitation":"(Cedr\\uc0\\u233{}s-Perdomo et al., 2024)","plainCitation":"(Cedrés-Perdomo et al., 2024)","noteIndex":0},"citationItems":[{"id":"SVPZh9xL/UH3PMKxi","uris":["http://zotero.org/users/local/SYJr1vjk/items/3A3K4RL9"],"itemData":{"id":6326,"type":"article-journal","abstract":"Fire modifies the composition and distribution of biodiversity, but the availability of broad elevational gradients for evaluating its effects is limited. Studies conducted along elevational gradients provide valuable insights into the impacts of large-scale disturbances. Due to their sensitivity to environmental changes and low palatability to invasive herbivores, bryophytes serve as effective bioindicators for analyzing disturbance levels in oceanic island ecosystems where herbivores have been introduced. Our research focused on examining how α and β diversity and bryophyte species composition change along an elevational gradient from 200 to 2000 m a.s.l. in areas affected by fire 20 years ago compared to control areas that have been fire-free for at least 50 years. This study was carried out using different functional bryophyte groups in the pine forest of La Palma Island (Canary Islands), where this ecosystem is well represented. The findings revealed the sensitivity of the Canarian pine forest ecosystem to fire. Pine forest areas burnt 20 years ago were significantly poorer in bryophyte species than those in areas free from fire for at least 50 years. α-diversity is proposed as the most indicative parameter for analyzing the impacts of fire on the studied functional groups along the entire gradient analyses. However, β-diversity is more dependent on environmental conditions, increasing in the wettest pine forests. The results suggest that the fire impacts vary depending on the specific functional group of bryophytes and the type of pine forest.","container-title":"Forest Ecology and Management","DOI":"10.1016/j.foreco.2024.122074","ISSN":"03781127","journalAbbreviation":"Forest Ecology and Management","language":"en","page":"122074","source":"DOI.org (Crossref)","title":"Exploring the effects of fire on bryophyte functional groups along an elevational gradient on an oceanic island","volume":"567","author":[{"family":"Cedrés-Perdomo","given":"Ruymán David"},{"family":"García-Alvarado","given":"Juan José"},{"family":"Mallorquín","given":"Ángel"},{"family":"Leal","given":"Julio"},{"family":"González-Mancebo","given":"Juana María"}],"issued":{"date-parts":[["2024",9]]}}}],"schema":"https://github.com/citation-style-language/schema/raw/master/csl-citation.json"} </w:instrText>
      </w:r>
      <w:r w:rsidR="001A1935" w:rsidRPr="005A5E3C">
        <w:fldChar w:fldCharType="separate"/>
      </w:r>
      <w:r w:rsidR="00125303" w:rsidRPr="005A5E3C">
        <w:t>(</w:t>
      </w:r>
      <w:proofErr w:type="spellStart"/>
      <w:r w:rsidR="00125303" w:rsidRPr="005A5E3C">
        <w:t>Cedrés</w:t>
      </w:r>
      <w:proofErr w:type="spellEnd"/>
      <w:r w:rsidR="00125303" w:rsidRPr="005A5E3C">
        <w:t>-Perdomo et al., 2024)</w:t>
      </w:r>
      <w:r w:rsidR="001A1935" w:rsidRPr="005A5E3C">
        <w:fldChar w:fldCharType="end"/>
      </w:r>
      <w:r w:rsidRPr="005A5E3C">
        <w:t>. As such, we anticipate a turnover in species commonly found in the unburned forest (mostly moss and lichen species) towards more forb and graminoid species which might more rapidly colonize available habitat</w:t>
      </w:r>
      <w:ins w:id="211" w:author="Katherine Hayes" w:date="2024-07-26T11:26:00Z">
        <w:r w:rsidR="005D0B1A" w:rsidRPr="005A5E3C">
          <w:t xml:space="preserve">, leading to </w:t>
        </w:r>
      </w:ins>
      <w:del w:id="212" w:author="Katherine Hayes" w:date="2024-07-26T11:27:00Z">
        <w:r w:rsidRPr="005A5E3C" w:rsidDel="005D0B1A">
          <w:delText xml:space="preserve"> and </w:delText>
        </w:r>
      </w:del>
      <w:del w:id="213" w:author="Katherine Hayes" w:date="2024-07-26T11:26:00Z">
        <w:r w:rsidRPr="005A5E3C" w:rsidDel="005D0B1A">
          <w:delText>have comparatively more</w:delText>
        </w:r>
      </w:del>
      <w:ins w:id="214" w:author="Katherine Hayes" w:date="2024-07-26T11:26:00Z">
        <w:r w:rsidR="005D0B1A" w:rsidRPr="005A5E3C">
          <w:t>greater</w:t>
        </w:r>
      </w:ins>
      <w:r w:rsidRPr="005A5E3C">
        <w:t xml:space="preserve"> dominance in </w:t>
      </w:r>
      <w:del w:id="215" w:author="Katherine Hayes" w:date="2024-07-26T11:27:00Z">
        <w:r w:rsidR="009D7E7A" w:rsidRPr="005A5E3C" w:rsidDel="005D0B1A">
          <w:delText xml:space="preserve">plots with a </w:delText>
        </w:r>
        <w:r w:rsidRPr="005A5E3C" w:rsidDel="005D0B1A">
          <w:delText>higher number of fires</w:delText>
        </w:r>
      </w:del>
      <w:ins w:id="216" w:author="Katherine Hayes" w:date="2024-07-26T11:27:00Z">
        <w:r w:rsidR="005D0B1A" w:rsidRPr="005A5E3C">
          <w:t>reburned forests</w:t>
        </w:r>
      </w:ins>
      <w:r w:rsidRPr="005A5E3C">
        <w:t xml:space="preserve">. Alternatively, shrub species may become the most dominant after a single burn because underground root structures may help species survive and compete for resources more quickly </w:t>
      </w:r>
      <w:r w:rsidR="005B7F76" w:rsidRPr="005A5E3C">
        <w:fldChar w:fldCharType="begin"/>
      </w:r>
      <w:r w:rsidR="00A177B7" w:rsidRPr="005A5E3C">
        <w:instrText xml:space="preserve"> ADDIN ZOTERO_ITEM CSL_CITATION {"citationID":"HVevT29Z","properties":{"formattedCitation":"(Hart and Chen, 2006)","plainCitation":"(Hart and Chen, 2006)","noteIndex":0},"citationItems":[{"id":"SVPZh9xL/Lja111A4","uris":["http://zotero.org/users/local/SYJr1vjk/items/7ZBME7NW"],"itemData":{"id":6289,"type":"article-journal","container-title":"Critical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5B7F76" w:rsidRPr="005A5E3C">
        <w:fldChar w:fldCharType="separate"/>
      </w:r>
      <w:r w:rsidR="00125303" w:rsidRPr="005A5E3C">
        <w:t>(Hart and Chen, 2006)</w:t>
      </w:r>
      <w:r w:rsidR="005B7F76" w:rsidRPr="005A5E3C">
        <w:fldChar w:fldCharType="end"/>
      </w:r>
      <w:r w:rsidRPr="005A5E3C">
        <w:t xml:space="preserve">, but shrub cover will be lower in areas with continued reburning as underground resources become depleted. </w:t>
      </w:r>
      <w:ins w:id="217" w:author="Katherine Hayes" w:date="2024-08-19T09:33:00Z">
        <w:r w:rsidR="00A47057" w:rsidRPr="005A5E3C">
          <w:t xml:space="preserve">We also predict </w:t>
        </w:r>
      </w:ins>
      <w:del w:id="218" w:author="Katherine Hayes" w:date="2024-08-19T09:33:00Z">
        <w:r w:rsidRPr="005A5E3C" w:rsidDel="00A47057">
          <w:delText>L</w:delText>
        </w:r>
      </w:del>
      <w:ins w:id="219" w:author="Katherine Hayes" w:date="2024-08-19T09:33:00Z">
        <w:r w:rsidR="00A47057" w:rsidRPr="005A5E3C">
          <w:t>l</w:t>
        </w:r>
      </w:ins>
      <w:r w:rsidRPr="005A5E3C">
        <w:t xml:space="preserve">ight availability, </w:t>
      </w:r>
      <w:del w:id="220" w:author="Katherine Hayes" w:date="2024-08-19T09:33:00Z">
        <w:r w:rsidRPr="005A5E3C" w:rsidDel="00A47057">
          <w:delText xml:space="preserve">which </w:delText>
        </w:r>
        <w:r w:rsidR="000C19BD" w:rsidRPr="005A5E3C" w:rsidDel="00A47057">
          <w:delText xml:space="preserve">is one </w:delText>
        </w:r>
        <w:r w:rsidRPr="005A5E3C" w:rsidDel="00A47057">
          <w:delText>of the most</w:delText>
        </w:r>
      </w:del>
      <w:ins w:id="221" w:author="Katherine Hayes" w:date="2024-08-19T09:33:00Z">
        <w:r w:rsidR="00A47057" w:rsidRPr="005A5E3C">
          <w:t>an</w:t>
        </w:r>
      </w:ins>
      <w:r w:rsidRPr="005A5E3C">
        <w:t xml:space="preserve"> important abiotic constraint</w:t>
      </w:r>
      <w:del w:id="222" w:author="Katherine Hayes" w:date="2024-08-19T09:33:00Z">
        <w:r w:rsidRPr="005A5E3C" w:rsidDel="00A47057">
          <w:delText>s</w:delText>
        </w:r>
      </w:del>
      <w:r w:rsidRPr="005A5E3C">
        <w:t xml:space="preserve"> to boreal understory plant communities </w:t>
      </w:r>
      <w:r w:rsidR="00AF407B" w:rsidRPr="005A5E3C">
        <w:fldChar w:fldCharType="begin"/>
      </w:r>
      <w:r w:rsidR="00A177B7" w:rsidRPr="005A5E3C">
        <w:instrText xml:space="preserve"> ADDIN ZOTERO_ITEM CSL_CITATION {"citationID":"AFypPkPr","properties":{"formattedCitation":"(Hedwall et al., 2021)","plainCitation":"(Hedwall et al., 2021)","noteIndex":0},"citationItems":[{"id":"SVPZh9xL/fyDKNyup","uris":["http://zotero.org/users/local/SYJr1vjk/items/RIRUPP9T"],"itemData":{"id":6334,"type":"article-journal","container-title":"Global Ecology and Biogeography","issue":"9","page":"1765-1780","title":"Interactions between local and global drivers determine long-term trends in boreal forest understorey vegetation","volume":"30","author":[{"family":"Hedwall","given":"Per-Ola"},{"family":"Uria-Diez","given":"Jamie"},{"family":"Brunet","given":"Jorg"},{"family":"Gustafsson","given":"Lena"},{"family":"Axelsson","given":"Anna-Lena"},{"family":"Strengbom","given":"Joachim"}],"issued":{"date-parts":[["2021"]]}}}],"schema":"https://github.com/citation-style-language/schema/raw/master/csl-citation.json"} </w:instrText>
      </w:r>
      <w:r w:rsidR="00AF407B" w:rsidRPr="005A5E3C">
        <w:fldChar w:fldCharType="separate"/>
      </w:r>
      <w:r w:rsidR="00125303" w:rsidRPr="005A5E3C">
        <w:t>(</w:t>
      </w:r>
      <w:proofErr w:type="spellStart"/>
      <w:r w:rsidR="00125303" w:rsidRPr="005A5E3C">
        <w:t>Hedwall</w:t>
      </w:r>
      <w:proofErr w:type="spellEnd"/>
      <w:r w:rsidR="00125303" w:rsidRPr="005A5E3C">
        <w:t xml:space="preserve"> et al., 2021)</w:t>
      </w:r>
      <w:r w:rsidR="00AF407B" w:rsidRPr="005A5E3C">
        <w:fldChar w:fldCharType="end"/>
      </w:r>
      <w:r w:rsidRPr="005A5E3C">
        <w:t xml:space="preserve">, will likely be </w:t>
      </w:r>
      <w:r w:rsidR="000C19BD" w:rsidRPr="005A5E3C">
        <w:t xml:space="preserve">an </w:t>
      </w:r>
      <w:r w:rsidRPr="005A5E3C">
        <w:t xml:space="preserve">important predictors of understory plant species richness and community diversity within burned sites </w:t>
      </w:r>
      <w:del w:id="223" w:author="Katherine Hayes" w:date="2024-08-19T09:33:00Z">
        <w:r w:rsidRPr="005A5E3C" w:rsidDel="00A47057">
          <w:delText xml:space="preserve">because light is thought to be a limiting resource </w:delText>
        </w:r>
      </w:del>
      <w:r w:rsidR="005B7F76" w:rsidRPr="005A5E3C">
        <w:fldChar w:fldCharType="begin"/>
      </w:r>
      <w:r w:rsidR="00A177B7" w:rsidRPr="005A5E3C">
        <w:instrText xml:space="preserve"> ADDIN ZOTERO_ITEM CSL_CITATION {"citationID":"n4IB6Cvi","properties":{"formattedCitation":"(Hart and Chen, 2006)","plainCitation":"(Hart and Chen, 2006)","noteIndex":0},"citationItems":[{"id":"SVPZh9xL/Lja111A4","uris":["http://zotero.org/users/local/SYJr1vjk/items/7ZBME7NW"],"itemData":{"id":6289,"type":"article-journal","container-title":"Critical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5B7F76" w:rsidRPr="005A5E3C">
        <w:fldChar w:fldCharType="separate"/>
      </w:r>
      <w:r w:rsidR="00125303" w:rsidRPr="005A5E3C">
        <w:t>(Hart and Chen, 2006)</w:t>
      </w:r>
      <w:r w:rsidR="005B7F76" w:rsidRPr="005A5E3C">
        <w:fldChar w:fldCharType="end"/>
      </w:r>
      <w:r w:rsidRPr="005A5E3C">
        <w:t xml:space="preserve">. </w:t>
      </w:r>
      <w:del w:id="224" w:author="Katherine Hayes" w:date="2024-08-19T09:33:00Z">
        <w:r w:rsidRPr="005A5E3C" w:rsidDel="00A47057">
          <w:rPr>
            <w:color w:val="4472C4" w:themeColor="accent1"/>
            <w:rPrChange w:id="225" w:author="Katherine Hayes" w:date="2024-08-19T14:22:00Z">
              <w:rPr/>
            </w:rPrChange>
          </w:rPr>
          <w:delText xml:space="preserve">To better understand the effects of multiple-short interval fires on understory plant communities </w:delText>
        </w:r>
        <w:r w:rsidR="009D7E7A" w:rsidRPr="005A5E3C" w:rsidDel="00A47057">
          <w:rPr>
            <w:color w:val="4472C4" w:themeColor="accent1"/>
            <w:rPrChange w:id="226" w:author="Katherine Hayes" w:date="2024-08-19T14:22:00Z">
              <w:rPr/>
            </w:rPrChange>
          </w:rPr>
          <w:delText>in</w:delText>
        </w:r>
        <w:r w:rsidRPr="005A5E3C" w:rsidDel="00A47057">
          <w:rPr>
            <w:color w:val="4472C4" w:themeColor="accent1"/>
            <w:rPrChange w:id="227" w:author="Katherine Hayes" w:date="2024-08-19T14:22:00Z">
              <w:rPr/>
            </w:rPrChange>
          </w:rPr>
          <w:delText xml:space="preserve"> boreal forest systems, we characterized the composition, cover</w:delText>
        </w:r>
        <w:r w:rsidR="009D7E7A" w:rsidRPr="005A5E3C" w:rsidDel="00A47057">
          <w:rPr>
            <w:color w:val="4472C4" w:themeColor="accent1"/>
            <w:rPrChange w:id="228" w:author="Katherine Hayes" w:date="2024-08-19T14:22:00Z">
              <w:rPr/>
            </w:rPrChange>
          </w:rPr>
          <w:delText>,</w:delText>
        </w:r>
        <w:r w:rsidRPr="005A5E3C" w:rsidDel="00A47057">
          <w:rPr>
            <w:color w:val="4472C4" w:themeColor="accent1"/>
            <w:rPrChange w:id="229" w:author="Katherine Hayes" w:date="2024-08-19T14:22:00Z">
              <w:rPr/>
            </w:rPrChange>
          </w:rPr>
          <w:delText xml:space="preserve"> and richness of regenerating understory plant communities in reburned stands. This study evaluates patterns of understory plant communities across a gradient of reburns to investigate post-fire community regeneration following multiple short-interval fires. </w:delText>
        </w:r>
      </w:del>
    </w:p>
    <w:p w14:paraId="00000018" w14:textId="06EEF429" w:rsidR="003F25E5" w:rsidRPr="005A5E3C" w:rsidRDefault="00064CA1">
      <w:pPr>
        <w:pStyle w:val="Heading1"/>
        <w:rPr>
          <w:szCs w:val="24"/>
        </w:rPr>
      </w:pPr>
      <w:bookmarkStart w:id="230" w:name="_heading=h.1fob9te" w:colFirst="0" w:colLast="0"/>
      <w:bookmarkEnd w:id="230"/>
      <w:r w:rsidRPr="005A5E3C">
        <w:rPr>
          <w:szCs w:val="24"/>
        </w:rPr>
        <w:t>MATERIALS AND METHODS</w:t>
      </w:r>
    </w:p>
    <w:p w14:paraId="00000019" w14:textId="2DD02D80" w:rsidR="003F25E5" w:rsidRPr="005A5E3C" w:rsidRDefault="00000000" w:rsidP="00064CA1">
      <w:pPr>
        <w:pStyle w:val="Heading4"/>
        <w:ind w:firstLine="720"/>
        <w:rPr>
          <w:rFonts w:ascii="Times New Roman" w:eastAsia="Times New Roman" w:hAnsi="Times New Roman" w:cs="Times New Roman"/>
          <w:sz w:val="24"/>
        </w:rPr>
      </w:pPr>
      <w:r w:rsidRPr="005A5E3C">
        <w:rPr>
          <w:rFonts w:ascii="Times New Roman" w:eastAsia="Times New Roman" w:hAnsi="Times New Roman" w:cs="Times New Roman"/>
          <w:sz w:val="24"/>
        </w:rPr>
        <w:t>Study design</w:t>
      </w:r>
      <w:r w:rsidR="00064CA1" w:rsidRPr="005A5E3C">
        <w:rPr>
          <w:rFonts w:ascii="Times New Roman" w:eastAsia="Times New Roman" w:hAnsi="Times New Roman" w:cs="Times New Roman"/>
          <w:sz w:val="24"/>
        </w:rPr>
        <w:t xml:space="preserve"> –</w:t>
      </w:r>
    </w:p>
    <w:p w14:paraId="0000001A" w14:textId="4BF62C8B" w:rsidR="003F25E5" w:rsidRPr="005A5E3C" w:rsidRDefault="00000000">
      <w:pPr>
        <w:ind w:firstLine="720"/>
      </w:pPr>
      <w:r w:rsidRPr="005A5E3C">
        <w:t>To examine the effects of short-interval disturbances on plant communities, we established 26 plots in Interior Alaska within a mosaic of unburned, burned</w:t>
      </w:r>
      <w:r w:rsidR="009D7E7A" w:rsidRPr="005A5E3C">
        <w:t>,</w:t>
      </w:r>
      <w:r w:rsidRPr="005A5E3C">
        <w:t xml:space="preserve"> and reburned upland stands that were dominated by mature black spruce prior to the first burn (Fig. 1). We determined </w:t>
      </w:r>
      <w:r w:rsidRPr="005A5E3C">
        <w:lastRenderedPageBreak/>
        <w:t xml:space="preserve">fire perimeters, severities and years using a combination of aerial photography, remote sensing, and ground truthing </w:t>
      </w:r>
      <w:r w:rsidR="005B7F76" w:rsidRPr="005A5E3C">
        <w:fldChar w:fldCharType="begin"/>
      </w:r>
      <w:r w:rsidR="00A177B7" w:rsidRPr="005A5E3C">
        <w:instrText xml:space="preserve"> ADDIN ZOTERO_ITEM CSL_CITATION {"citationID":"rrv8bNsM","properties":{"formattedCitation":"(Hayes and Buma, 2021)","plainCitation":"(Hayes and Buma, 2021)","noteIndex":0},"citationItems":[{"id":"SVPZh9xL/0UoByaPQ","uris":["http://zotero.org/users/local/SYJr1vjk/items/DQTKTINZ"],"itemData":{"id":3688,"type":"article-journal","container-title":"Ecosphere","DOI":"10.1002/ecs2.3379","issue":"March","note":"Citation Key: Hayes2021","title":"Effects of short-interval disturbances continue to accumulate , overwhelming variability in local resilience","volume":"12","author":[{"family":"Hayes","given":"Katherine"},{"family":"Buma","given":"Brian"}],"issued":{"date-parts":[["2021"]]}}}],"schema":"https://github.com/citation-style-language/schema/raw/master/csl-citation.json"} </w:instrText>
      </w:r>
      <w:r w:rsidR="005B7F76" w:rsidRPr="005A5E3C">
        <w:fldChar w:fldCharType="separate"/>
      </w:r>
      <w:r w:rsidR="00125303" w:rsidRPr="005A5E3C">
        <w:t>(Hayes and Buma, 2021)</w:t>
      </w:r>
      <w:r w:rsidR="005B7F76" w:rsidRPr="005A5E3C">
        <w:fldChar w:fldCharType="end"/>
      </w:r>
      <w:del w:id="231" w:author="Katherine Hayes" w:date="2024-07-26T11:28:00Z">
        <w:r w:rsidRPr="005A5E3C" w:rsidDel="005D0B1A">
          <w:delText xml:space="preserve"> - each fire led to full canopy mortality</w:delText>
        </w:r>
      </w:del>
      <w:r w:rsidRPr="005A5E3C">
        <w:t xml:space="preserve">. Fires occurred within 14-38 years of one another (fire names and years in Table S1), well within the regional definition of a short-interval (50 years, </w:t>
      </w:r>
      <w:r w:rsidR="005B7F76" w:rsidRPr="005A5E3C">
        <w:rPr>
          <w:rPrChange w:id="232" w:author="Katherine Hayes" w:date="2024-08-19T14:22:00Z">
            <w:rPr>
              <w:b/>
              <w:bCs/>
            </w:rPr>
          </w:rPrChange>
        </w:rPr>
        <w:fldChar w:fldCharType="begin"/>
      </w:r>
      <w:r w:rsidR="00A177B7" w:rsidRPr="005A5E3C">
        <w:instrText xml:space="preserve"> ADDIN ZOTERO_ITEM CSL_CITATION {"citationID":"RPir4GQ7","properties":{"formattedCitation":"(Johnstone et al., 2010)","plainCitation":"(Johnstone et al., 2010)","dontUpdate":true,"noteIndex":0},"citationItems":[{"id":"SVPZh9xL/rrPfKdr8","uris":["http://zotero.org/users/local/SYJr1vjk/items/I7B7CT66"],"itemData":{"id":6282,"type":"article-journal","abstract":"Predicting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conﬁgurations. This study used landscape-scale variations in environmental conditions, stand structure, and disturbance from an extreme ﬁre year in Alaska to examine how these factors affected successional trajectories in boreal forests dominated by black spruce. Because ﬁre intervals in interior Alaska are typically too short to allow relay succession, the initial cohorts of seedlings that recruit after ﬁre largely determine future canopy composition. Consequently, in a dynamically stable landscape, postﬁre tree seedling composition should resemble that of the preﬁre forest stands, with little net change in tree composition after ﬁre. Seedling recruitment data from 90 burned stands indicated that postﬁre establishment of black spruce was strongly linked to environmental conditions and was highest at sites that were moist and had high densities of preﬁre spruce. Although deciduous broadleaf trees were absent from most preﬁre stands, deciduous trees recruited from seed at many sites and were most abundant at sites where the ﬁres burned severely, consuming much of the surface organic layer. Comparison of pre- and postﬁre tree composition in the burned stands indicated that the expected trajectory of black spruce self-replacement was typical only at moist sites that burned with low ﬁre severity. At severely burned sites, deciduous trees dominated the postﬁre tree seedling community, suggesting these sites will follow alternative, deciduous-dominated trajectories of succession. Increases in the severity of boreal ﬁres with climate warming may catalyze shifts to an increasingly deciduous-dominated landscape, substantially altering landscape dynamics and ecosystem services in this part of the boreal forest.","container-title":"Global Change Biology","DOI":"10.1111/j.1365-2486.2009.02051.x","ISSN":"1354-1013, 1365-2486","issue":"4","journalAbbreviation":"Global Change Biology","language":"en","license":"http://onlinelibrary.wiley.com/termsAndConditions#vor","page":"1281-1295","source":"DOI.org (Crossref)","title":"Changes in fire regime break the legacy lock on successional trajectories in Alaskan boreal forest","volume":"16","author":[{"family":"Johnstone","given":"Jill F."},{"family":"Hollingsworth","given":"Teresa N."},{"family":"Chapin","given":"F. Stuart"},{"family":"Mack","given":"Michelle C."}],"issued":{"date-parts":[["2010",4]]}}}],"schema":"https://github.com/citation-style-language/schema/raw/master/csl-citation.json"} </w:instrText>
      </w:r>
      <w:r w:rsidR="005B7F76" w:rsidRPr="005A5E3C">
        <w:rPr>
          <w:rPrChange w:id="233" w:author="Katherine Hayes" w:date="2024-08-19T14:22:00Z">
            <w:rPr>
              <w:b/>
              <w:bCs/>
            </w:rPr>
          </w:rPrChange>
        </w:rPr>
        <w:fldChar w:fldCharType="separate"/>
      </w:r>
      <w:r w:rsidR="005B7F76" w:rsidRPr="005A5E3C">
        <w:t>Johnstone et al., 2010)</w:t>
      </w:r>
      <w:r w:rsidR="005B7F76" w:rsidRPr="005A5E3C">
        <w:rPr>
          <w:rPrChange w:id="234" w:author="Katherine Hayes" w:date="2024-08-19T14:22:00Z">
            <w:rPr>
              <w:b/>
              <w:bCs/>
            </w:rPr>
          </w:rPrChange>
        </w:rPr>
        <w:fldChar w:fldCharType="end"/>
      </w:r>
      <w:ins w:id="235" w:author="Katherine Hayes" w:date="2024-07-26T11:28:00Z">
        <w:r w:rsidR="005D0B1A" w:rsidRPr="005A5E3C">
          <w:rPr>
            <w:rPrChange w:id="236" w:author="Katherine Hayes" w:date="2024-08-19T14:22:00Z">
              <w:rPr>
                <w:b/>
                <w:bCs/>
              </w:rPr>
            </w:rPrChange>
          </w:rPr>
          <w:t xml:space="preserve">, and each fire led to full canopy </w:t>
        </w:r>
        <w:r w:rsidR="005D0B1A" w:rsidRPr="005A5E3C">
          <w:t>mortality</w:t>
        </w:r>
      </w:ins>
      <w:ins w:id="237" w:author="Katherine Hayes" w:date="2024-08-19T09:33:00Z">
        <w:r w:rsidR="00A47057" w:rsidRPr="005A5E3C">
          <w:t>, as confirmed by coring existing overstory trees to check for survivors</w:t>
        </w:r>
      </w:ins>
      <w:r w:rsidRPr="005A5E3C">
        <w:t>.</w:t>
      </w:r>
    </w:p>
    <w:p w14:paraId="0000001C" w14:textId="09ACF478" w:rsidR="003F25E5" w:rsidRPr="005A5E3C" w:rsidRDefault="00000000" w:rsidP="00064CA1">
      <w:pPr>
        <w:pStyle w:val="Heading4"/>
        <w:ind w:firstLine="720"/>
        <w:rPr>
          <w:sz w:val="24"/>
          <w:rPrChange w:id="238" w:author="Katherine Hayes" w:date="2024-08-19T14:22:00Z">
            <w:rPr/>
          </w:rPrChange>
        </w:rPr>
      </w:pPr>
      <w:r w:rsidRPr="005A5E3C">
        <w:rPr>
          <w:rFonts w:ascii="Times New Roman" w:eastAsia="Times New Roman" w:hAnsi="Times New Roman" w:cs="Times New Roman"/>
          <w:sz w:val="24"/>
        </w:rPr>
        <w:t>Field sampling</w:t>
      </w:r>
      <w:r w:rsidR="00064CA1" w:rsidRPr="005A5E3C">
        <w:rPr>
          <w:rFonts w:ascii="Times New Roman" w:eastAsia="Times New Roman" w:hAnsi="Times New Roman" w:cs="Times New Roman"/>
          <w:sz w:val="24"/>
        </w:rPr>
        <w:t xml:space="preserve"> –</w:t>
      </w:r>
    </w:p>
    <w:p w14:paraId="0000001F" w14:textId="1EC606BA" w:rsidR="003F25E5" w:rsidRPr="005A5E3C" w:rsidRDefault="00000000" w:rsidP="00064CA1">
      <w:pPr>
        <w:pStyle w:val="Heading5"/>
        <w:ind w:firstLine="720"/>
        <w:rPr>
          <w:sz w:val="24"/>
          <w:szCs w:val="24"/>
        </w:rPr>
      </w:pPr>
      <w:r w:rsidRPr="005A5E3C">
        <w:rPr>
          <w:sz w:val="24"/>
          <w:szCs w:val="24"/>
        </w:rPr>
        <w:t xml:space="preserve">Understory </w:t>
      </w:r>
      <w:r w:rsidR="00064CA1" w:rsidRPr="005A5E3C">
        <w:rPr>
          <w:sz w:val="24"/>
          <w:szCs w:val="24"/>
        </w:rPr>
        <w:t>c</w:t>
      </w:r>
      <w:r w:rsidRPr="005A5E3C">
        <w:rPr>
          <w:sz w:val="24"/>
          <w:szCs w:val="24"/>
        </w:rPr>
        <w:t>ommunity</w:t>
      </w:r>
      <w:r w:rsidR="00064CA1" w:rsidRPr="005A5E3C">
        <w:rPr>
          <w:sz w:val="24"/>
          <w:szCs w:val="24"/>
        </w:rPr>
        <w:t xml:space="preserve"> –</w:t>
      </w:r>
    </w:p>
    <w:p w14:paraId="00000020" w14:textId="635137AF" w:rsidR="003F25E5" w:rsidRPr="005A5E3C" w:rsidRDefault="00000000">
      <w:pPr>
        <w:ind w:firstLine="720"/>
      </w:pPr>
      <w:r w:rsidRPr="005A5E3C">
        <w:t>W</w:t>
      </w:r>
      <w:r w:rsidRPr="005A5E3C">
        <w:rPr>
          <w:color w:val="000000"/>
        </w:rPr>
        <w:t xml:space="preserve">e </w:t>
      </w:r>
      <w:r w:rsidRPr="005A5E3C">
        <w:t>measured</w:t>
      </w:r>
      <w:r w:rsidRPr="005A5E3C">
        <w:rPr>
          <w:color w:val="000000"/>
        </w:rPr>
        <w:t xml:space="preserve"> understory </w:t>
      </w:r>
      <w:del w:id="239" w:author="Katherine Hayes" w:date="2024-07-26T12:53:00Z">
        <w:r w:rsidRPr="005A5E3C" w:rsidDel="00230A0F">
          <w:rPr>
            <w:color w:val="000000"/>
          </w:rPr>
          <w:delText xml:space="preserve">vegetation </w:delText>
        </w:r>
      </w:del>
      <w:ins w:id="240" w:author="Katherine Hayes" w:date="2024-07-26T12:53:00Z">
        <w:r w:rsidR="00230A0F" w:rsidRPr="005A5E3C">
          <w:rPr>
            <w:color w:val="000000"/>
          </w:rPr>
          <w:t xml:space="preserve">plant communities </w:t>
        </w:r>
      </w:ins>
      <w:r w:rsidRPr="005A5E3C">
        <w:rPr>
          <w:color w:val="000000"/>
        </w:rPr>
        <w:t xml:space="preserve">within </w:t>
      </w:r>
      <w:ins w:id="241" w:author="Katherine Hayes" w:date="2024-07-26T12:54:00Z">
        <w:r w:rsidR="00230A0F" w:rsidRPr="005A5E3C">
          <w:t>5</w:t>
        </w:r>
      </w:ins>
      <w:del w:id="242" w:author="Katherine Hayes" w:date="2024-07-26T12:54:00Z">
        <w:r w:rsidR="002F34AD" w:rsidRPr="005A5E3C" w:rsidDel="00230A0F">
          <w:delText>five</w:delText>
        </w:r>
      </w:del>
      <w:r w:rsidR="0081194F" w:rsidRPr="005A5E3C">
        <w:t>,</w:t>
      </w:r>
      <w:r w:rsidRPr="005A5E3C">
        <w:t xml:space="preserve"> </w:t>
      </w:r>
      <w:del w:id="243" w:author="Katherine Hayes" w:date="2024-07-26T12:54:00Z">
        <w:r w:rsidR="002F34AD" w:rsidRPr="005A5E3C" w:rsidDel="00230A0F">
          <w:rPr>
            <w:color w:val="000000"/>
          </w:rPr>
          <w:delText xml:space="preserve">one </w:delText>
        </w:r>
      </w:del>
      <w:ins w:id="244" w:author="Katherine Hayes" w:date="2024-07-26T12:54:00Z">
        <w:r w:rsidR="00230A0F" w:rsidRPr="005A5E3C">
          <w:rPr>
            <w:color w:val="000000"/>
          </w:rPr>
          <w:t xml:space="preserve">1 </w:t>
        </w:r>
      </w:ins>
      <w:r w:rsidRPr="005A5E3C">
        <w:rPr>
          <w:color w:val="000000"/>
        </w:rPr>
        <w:t>m</w:t>
      </w:r>
      <w:r w:rsidRPr="005A5E3C">
        <w:rPr>
          <w:color w:val="000000"/>
          <w:vertAlign w:val="superscript"/>
        </w:rPr>
        <w:t xml:space="preserve">2 </w:t>
      </w:r>
      <w:r w:rsidRPr="005A5E3C">
        <w:rPr>
          <w:color w:val="000000"/>
        </w:rPr>
        <w:t xml:space="preserve">subsamples </w:t>
      </w:r>
      <w:del w:id="245" w:author="Katherine Hayes" w:date="2024-07-26T12:54:00Z">
        <w:r w:rsidRPr="005A5E3C" w:rsidDel="00230A0F">
          <w:delText xml:space="preserve">(evenly spaced at each of the plot corners and center) </w:delText>
        </w:r>
      </w:del>
      <w:r w:rsidRPr="005A5E3C">
        <w:rPr>
          <w:color w:val="000000"/>
        </w:rPr>
        <w:t>within each plot</w:t>
      </w:r>
      <w:ins w:id="246" w:author="Katherine Hayes" w:date="2024-07-26T12:54:00Z">
        <w:r w:rsidR="00230A0F" w:rsidRPr="005A5E3C">
          <w:rPr>
            <w:color w:val="000000"/>
          </w:rPr>
          <w:t xml:space="preserve"> </w:t>
        </w:r>
        <w:r w:rsidR="00230A0F" w:rsidRPr="005A5E3C">
          <w:t xml:space="preserve">(evenly spaced at each of the plot corners and center) </w:t>
        </w:r>
      </w:ins>
      <w:del w:id="247" w:author="Katherine Hayes" w:date="2024-07-26T12:54:00Z">
        <w:r w:rsidRPr="005A5E3C" w:rsidDel="00230A0F">
          <w:rPr>
            <w:color w:val="000000"/>
          </w:rPr>
          <w:delText xml:space="preserve"> </w:delText>
        </w:r>
      </w:del>
      <w:r w:rsidRPr="005A5E3C">
        <w:rPr>
          <w:color w:val="000000"/>
        </w:rPr>
        <w:t>and identified species according to regional guides</w:t>
      </w:r>
      <w:r w:rsidR="005B7F76" w:rsidRPr="005A5E3C">
        <w:rPr>
          <w:color w:val="000000"/>
        </w:rPr>
        <w:t xml:space="preserve"> </w:t>
      </w:r>
      <w:r w:rsidR="005B7F76" w:rsidRPr="005A5E3C">
        <w:rPr>
          <w:color w:val="000000"/>
        </w:rPr>
        <w:fldChar w:fldCharType="begin"/>
      </w:r>
      <w:r w:rsidR="00A177B7" w:rsidRPr="005A5E3C">
        <w:rPr>
          <w:color w:val="000000"/>
        </w:rPr>
        <w:instrText xml:space="preserve"> ADDIN ZOTERO_ITEM CSL_CITATION {"citationID":"g06a5vqI","properties":{"formattedCitation":"(Hult\\uc0\\u233{}n, 1968; MacKinnon et al., 2004; Laursen and Seppelt, 2010)","plainCitation":"(Hultén, 1968; MacKinnon et al., 2004; Laursen and Seppelt, 2010)","noteIndex":0},"citationItems":[{"id":"SVPZh9xL/07PiuVoT","uris":["http://zotero.org/users/local/SYJr1vjk/items/EL5RBKNR"],"itemData":{"id":6253,"type":"book","publisher":"Stanford University Press","title":"Flora of Alaska and neighboring territories: a manual of the vascular plants","volume":"2193","author":[{"family":"Hultén","given":"E"}],"issued":{"date-parts":[["1968"]]}}},{"id":"SVPZh9xL/oSBroFx7","uris":["http://zotero.org/users/local/SYJr1vjk/items/UQFZI7IS"],"itemData":{"id":6257,"type":"book","publisher":"Lone Pine Pub.","title":"Plants of the Pacific Northwest Coast","author":[{"family":"MacKinnon","given":"Andy"},{"family":"Pojar","given":"J"},{"family":"Alaback","given":"Paul B."}],"issued":{"date-parts":[["2004"]]}}},{"id":"SVPZh9xL/UiNMCEZE","uris":["http://zotero.org/users/local/SYJr1vjk/items/3Q28T5RF"],"itemData":{"id":6256,"type":"book","publisher":"University of Alaska Press","title":"Common Interior Alaska Cryptogams: Fungi, Lichenicolous Fungi, Lichenized Fungi, Slime Molds, Mosses, and Liverworts","author":[{"family":"Laursen","given":"G. A"},{"family":"Seppelt","given":"R D"}],"issued":{"date-parts":[["2010"]]}}}],"schema":"https://github.com/citation-style-language/schema/raw/master/csl-citation.json"} </w:instrText>
      </w:r>
      <w:r w:rsidR="005B7F76" w:rsidRPr="005A5E3C">
        <w:rPr>
          <w:color w:val="000000"/>
        </w:rPr>
        <w:fldChar w:fldCharType="separate"/>
      </w:r>
      <w:r w:rsidR="00125303" w:rsidRPr="005A5E3C">
        <w:t>(</w:t>
      </w:r>
      <w:proofErr w:type="spellStart"/>
      <w:r w:rsidR="00125303" w:rsidRPr="005A5E3C">
        <w:t>Hultén</w:t>
      </w:r>
      <w:proofErr w:type="spellEnd"/>
      <w:r w:rsidR="00125303" w:rsidRPr="005A5E3C">
        <w:t xml:space="preserve">, 1968; MacKinnon et al., 2004; </w:t>
      </w:r>
      <w:proofErr w:type="spellStart"/>
      <w:r w:rsidR="00125303" w:rsidRPr="005A5E3C">
        <w:t>Laursen</w:t>
      </w:r>
      <w:proofErr w:type="spellEnd"/>
      <w:r w:rsidR="00125303" w:rsidRPr="005A5E3C">
        <w:t xml:space="preserve"> and </w:t>
      </w:r>
      <w:proofErr w:type="spellStart"/>
      <w:r w:rsidR="00125303" w:rsidRPr="005A5E3C">
        <w:t>Seppelt</w:t>
      </w:r>
      <w:proofErr w:type="spellEnd"/>
      <w:r w:rsidR="00125303" w:rsidRPr="005A5E3C">
        <w:t>, 2010)</w:t>
      </w:r>
      <w:r w:rsidR="005B7F76" w:rsidRPr="005A5E3C">
        <w:rPr>
          <w:color w:val="000000"/>
        </w:rPr>
        <w:fldChar w:fldCharType="end"/>
      </w:r>
      <w:r w:rsidRPr="005A5E3C">
        <w:rPr>
          <w:color w:val="000000"/>
        </w:rPr>
        <w:t>, focusing on the lowest identifiable species level</w:t>
      </w:r>
      <w:ins w:id="248" w:author="Katherine Hayes" w:date="2024-07-26T12:54:00Z">
        <w:r w:rsidR="00230A0F" w:rsidRPr="005A5E3C">
          <w:rPr>
            <w:color w:val="000000"/>
          </w:rPr>
          <w:t xml:space="preserve"> (and defaulting to genus when needed)</w:t>
        </w:r>
      </w:ins>
      <w:r w:rsidRPr="005A5E3C">
        <w:rPr>
          <w:color w:val="000000"/>
        </w:rPr>
        <w:t>. We recorded percent cover in classes of 10</w:t>
      </w:r>
      <w:r w:rsidRPr="005A5E3C">
        <w:t>%, also recording percent cover of bare ground or rocks where needed.</w:t>
      </w:r>
      <w:r w:rsidRPr="005A5E3C">
        <w:rPr>
          <w:color w:val="000000"/>
        </w:rPr>
        <w:t xml:space="preserve"> </w:t>
      </w:r>
      <w:del w:id="249" w:author="Katherine Hayes" w:date="2024-07-26T12:55:00Z">
        <w:r w:rsidRPr="005A5E3C" w:rsidDel="00230A0F">
          <w:rPr>
            <w:color w:val="000000"/>
          </w:rPr>
          <w:delText xml:space="preserve">When individuals were unidentifiable to the species level, we used the genus level. </w:delText>
        </w:r>
      </w:del>
      <w:r w:rsidRPr="005A5E3C">
        <w:rPr>
          <w:color w:val="000000"/>
        </w:rPr>
        <w:t>We used five cat</w:t>
      </w:r>
      <w:r w:rsidRPr="005A5E3C">
        <w:t xml:space="preserve">egories of functional groups, </w:t>
      </w:r>
      <w:del w:id="250" w:author="Katherine Hayes" w:date="2024-07-26T12:55:00Z">
        <w:r w:rsidRPr="005A5E3C" w:rsidDel="00230A0F">
          <w:delText>based on those most commonly used in</w:delText>
        </w:r>
      </w:del>
      <w:ins w:id="251" w:author="Katherine Hayes" w:date="2024-07-26T12:55:00Z">
        <w:r w:rsidR="00230A0F" w:rsidRPr="005A5E3C">
          <w:t>following</w:t>
        </w:r>
      </w:ins>
      <w:r w:rsidRPr="005A5E3C">
        <w:t xml:space="preserve"> </w:t>
      </w:r>
      <w:del w:id="252" w:author="Katherine Hayes" w:date="2024-07-26T12:55:00Z">
        <w:r w:rsidRPr="005A5E3C" w:rsidDel="00230A0F">
          <w:delText xml:space="preserve">other </w:delText>
        </w:r>
      </w:del>
      <w:ins w:id="253" w:author="Katherine Hayes" w:date="2024-07-26T12:55:00Z">
        <w:r w:rsidR="00230A0F" w:rsidRPr="005A5E3C">
          <w:t xml:space="preserve">the example set by </w:t>
        </w:r>
      </w:ins>
      <w:ins w:id="254" w:author="Katherine Hayes" w:date="2024-07-26T12:56:00Z">
        <w:r w:rsidR="00230A0F" w:rsidRPr="005A5E3C">
          <w:t>existing understory research in boreal Alaskan forests</w:t>
        </w:r>
      </w:ins>
      <w:del w:id="255" w:author="Katherine Hayes" w:date="2024-07-26T12:55:00Z">
        <w:r w:rsidRPr="005A5E3C" w:rsidDel="00230A0F">
          <w:delText>understory community work in boreal Alaskan forests</w:delText>
        </w:r>
      </w:del>
      <w:r w:rsidRPr="005A5E3C">
        <w:t xml:space="preserve">: lichen and mosses, graminoids, forbs, seedless vascular plants, and shrubs </w:t>
      </w:r>
      <w:r w:rsidR="005B7F76" w:rsidRPr="005A5E3C">
        <w:fldChar w:fldCharType="begin"/>
      </w:r>
      <w:r w:rsidR="00A177B7" w:rsidRPr="005A5E3C">
        <w:instrText xml:space="preserve"> ADDIN ZOTERO_ITEM CSL_CITATION {"citationID":"cl6hG6Jh","properties":{"formattedCitation":"(Chapin et al., 2006)","plainCitation":"(Chapin et al., 2006)","noteIndex":0},"citationItems":[{"id":"SVPZh9xL/TjuhxGMa","uris":["http://zotero.org/users/local/SYJr1vjk/items/GRBB9I9F"],"itemData":{"id":6250,"type":"book","publisher":"Oxford University Press","title":"Alaska's Changing Boreal Forest","author":[{"family":"Chapin","given":"F Stuart"},{"family":"Oswood,","given":"Mark W"},{"family":"Van Cleve","given":"Keith"},{"family":"Viereck","given":"Leslie A"},{"family":"Verbyla","given":"David L"}],"issued":{"date-parts":[["2006"]]}}}],"schema":"https://github.com/citation-style-language/schema/raw/master/csl-citation.json"} </w:instrText>
      </w:r>
      <w:r w:rsidR="005B7F76" w:rsidRPr="005A5E3C">
        <w:fldChar w:fldCharType="separate"/>
      </w:r>
      <w:r w:rsidR="00125303" w:rsidRPr="005A5E3C">
        <w:t>(Chapin et al., 2006)</w:t>
      </w:r>
      <w:r w:rsidR="005B7F76" w:rsidRPr="005A5E3C">
        <w:fldChar w:fldCharType="end"/>
      </w:r>
      <w:r w:rsidRPr="005A5E3C">
        <w:t xml:space="preserve">. </w:t>
      </w:r>
      <w:del w:id="256" w:author="Katherine Hayes" w:date="2024-08-19T09:34:00Z">
        <w:r w:rsidRPr="005A5E3C" w:rsidDel="00A47057">
          <w:delText xml:space="preserve">We did not measure seed bank, an important metric of understory plant regeneration, both because of sampling restraints and because we sampled plots that were 13 - 15 years postfire at the time of sampling, a timeline that should capture the realized effect of seedbank fire response. </w:delText>
        </w:r>
      </w:del>
    </w:p>
    <w:p w14:paraId="00000021" w14:textId="291D744C" w:rsidR="003F25E5" w:rsidRPr="005A5E3C" w:rsidRDefault="00000000" w:rsidP="00064CA1">
      <w:pPr>
        <w:pStyle w:val="Heading5"/>
        <w:ind w:firstLine="720"/>
        <w:rPr>
          <w:sz w:val="24"/>
          <w:szCs w:val="24"/>
        </w:rPr>
      </w:pPr>
      <w:r w:rsidRPr="005A5E3C">
        <w:rPr>
          <w:sz w:val="24"/>
          <w:szCs w:val="24"/>
        </w:rPr>
        <w:t xml:space="preserve">Abiotic </w:t>
      </w:r>
      <w:r w:rsidR="00064CA1" w:rsidRPr="005A5E3C">
        <w:rPr>
          <w:sz w:val="24"/>
          <w:szCs w:val="24"/>
        </w:rPr>
        <w:t>f</w:t>
      </w:r>
      <w:r w:rsidRPr="005A5E3C">
        <w:rPr>
          <w:sz w:val="24"/>
          <w:szCs w:val="24"/>
        </w:rPr>
        <w:t>ilters</w:t>
      </w:r>
      <w:r w:rsidR="00064CA1" w:rsidRPr="005A5E3C">
        <w:rPr>
          <w:sz w:val="24"/>
          <w:szCs w:val="24"/>
        </w:rPr>
        <w:t xml:space="preserve"> –</w:t>
      </w:r>
    </w:p>
    <w:p w14:paraId="00000024" w14:textId="32BBC53D" w:rsidR="003F25E5" w:rsidRPr="005A5E3C" w:rsidRDefault="005D267B">
      <w:r w:rsidRPr="005A5E3C">
        <w:tab/>
        <w:t>We measured soil organic layer depth in centimeters in the four corners and the center of each plot after measuring understory cover and averaged measurements to the plot level.</w:t>
      </w:r>
      <w:r w:rsidRPr="005A5E3C">
        <w:rPr>
          <w:color w:val="4472C4" w:themeColor="accent1"/>
          <w:rPrChange w:id="257" w:author="Katherine Hayes" w:date="2024-08-19T14:22:00Z">
            <w:rPr/>
          </w:rPrChange>
        </w:rPr>
        <w:t xml:space="preserve"> </w:t>
      </w:r>
      <w:ins w:id="258" w:author="Katherine Hayes" w:date="2024-07-26T12:56:00Z">
        <w:r w:rsidR="00230A0F" w:rsidRPr="005A5E3C">
          <w:rPr>
            <w:color w:val="4472C4" w:themeColor="accent1"/>
            <w:rPrChange w:id="259" w:author="Katherine Hayes" w:date="2024-08-19T14:22:00Z">
              <w:rPr/>
            </w:rPrChange>
          </w:rPr>
          <w:t>To represent light availability, we used solar radiance, a metric of XX derived</w:t>
        </w:r>
      </w:ins>
      <w:ins w:id="260" w:author="Katherine Hayes" w:date="2024-07-26T12:57:00Z">
        <w:r w:rsidR="00230A0F" w:rsidRPr="005A5E3C">
          <w:rPr>
            <w:color w:val="4472C4" w:themeColor="accent1"/>
            <w:rPrChange w:id="261" w:author="Katherine Hayes" w:date="2024-08-19T14:22:00Z">
              <w:rPr/>
            </w:rPrChange>
          </w:rPr>
          <w:t xml:space="preserve"> </w:t>
        </w:r>
        <w:proofErr w:type="gramStart"/>
        <w:r w:rsidR="00230A0F" w:rsidRPr="005A5E3C">
          <w:rPr>
            <w:color w:val="4472C4" w:themeColor="accent1"/>
            <w:rPrChange w:id="262" w:author="Katherine Hayes" w:date="2024-08-19T14:22:00Z">
              <w:rPr/>
            </w:rPrChange>
          </w:rPr>
          <w:t xml:space="preserve">from </w:t>
        </w:r>
        <w:r w:rsidR="00230A0F" w:rsidRPr="005A5E3C">
          <w:t>.</w:t>
        </w:r>
        <w:proofErr w:type="gramEnd"/>
        <w:r w:rsidR="00230A0F" w:rsidRPr="005A5E3C">
          <w:t xml:space="preserve"> </w:t>
        </w:r>
      </w:ins>
      <w:del w:id="263" w:author="Katherine Hayes" w:date="2024-07-26T12:57:00Z">
        <w:r w:rsidR="00E0455A" w:rsidRPr="005A5E3C" w:rsidDel="00230A0F">
          <w:rPr>
            <w:highlight w:val="yellow"/>
          </w:rPr>
          <w:delText>We used solar irradiance to represent light availability at each of our plots. Solar irradiance represents</w:delText>
        </w:r>
        <w:r w:rsidR="00863E45" w:rsidRPr="005A5E3C" w:rsidDel="00230A0F">
          <w:rPr>
            <w:highlight w:val="yellow"/>
          </w:rPr>
          <w:delText>… and was derived from xyz source</w:delText>
        </w:r>
        <w:r w:rsidR="00E0455A" w:rsidRPr="005A5E3C" w:rsidDel="00230A0F">
          <w:rPr>
            <w:highlight w:val="yellow"/>
          </w:rPr>
          <w:delText>.</w:delText>
        </w:r>
        <w:r w:rsidR="00E0455A" w:rsidRPr="005A5E3C" w:rsidDel="00230A0F">
          <w:delText xml:space="preserve"> </w:delText>
        </w:r>
      </w:del>
    </w:p>
    <w:p w14:paraId="00000025" w14:textId="4F0FFC19" w:rsidR="003F25E5" w:rsidRPr="005A5E3C" w:rsidRDefault="00000000" w:rsidP="00FD733D">
      <w:pPr>
        <w:pStyle w:val="Heading4"/>
        <w:ind w:firstLine="720"/>
        <w:rPr>
          <w:rFonts w:ascii="Times New Roman" w:eastAsia="Times New Roman" w:hAnsi="Times New Roman" w:cs="Times New Roman"/>
          <w:sz w:val="24"/>
        </w:rPr>
      </w:pPr>
      <w:r w:rsidRPr="005A5E3C">
        <w:rPr>
          <w:rFonts w:ascii="Times New Roman" w:eastAsia="Times New Roman" w:hAnsi="Times New Roman" w:cs="Times New Roman"/>
          <w:sz w:val="24"/>
        </w:rPr>
        <w:t>Data analysis</w:t>
      </w:r>
      <w:r w:rsidR="00FD733D" w:rsidRPr="005A5E3C">
        <w:rPr>
          <w:rFonts w:ascii="Times New Roman" w:eastAsia="Times New Roman" w:hAnsi="Times New Roman" w:cs="Times New Roman"/>
          <w:sz w:val="24"/>
        </w:rPr>
        <w:t xml:space="preserve"> –</w:t>
      </w:r>
    </w:p>
    <w:p w14:paraId="00000026" w14:textId="3FB6D996" w:rsidR="003F25E5" w:rsidRPr="005A5E3C" w:rsidRDefault="00000000" w:rsidP="00FD733D">
      <w:pPr>
        <w:pStyle w:val="Heading5"/>
        <w:ind w:firstLine="720"/>
        <w:rPr>
          <w:sz w:val="24"/>
          <w:szCs w:val="24"/>
        </w:rPr>
      </w:pPr>
      <w:r w:rsidRPr="005A5E3C">
        <w:rPr>
          <w:sz w:val="24"/>
          <w:szCs w:val="24"/>
        </w:rPr>
        <w:t xml:space="preserve">Understory </w:t>
      </w:r>
      <w:r w:rsidR="00FD733D" w:rsidRPr="005A5E3C">
        <w:rPr>
          <w:sz w:val="24"/>
          <w:szCs w:val="24"/>
        </w:rPr>
        <w:t>c</w:t>
      </w:r>
      <w:r w:rsidRPr="005A5E3C">
        <w:rPr>
          <w:sz w:val="24"/>
          <w:szCs w:val="24"/>
        </w:rPr>
        <w:t xml:space="preserve">ommunity </w:t>
      </w:r>
      <w:r w:rsidR="00FD733D" w:rsidRPr="005A5E3C">
        <w:rPr>
          <w:sz w:val="24"/>
          <w:szCs w:val="24"/>
        </w:rPr>
        <w:t>r</w:t>
      </w:r>
      <w:r w:rsidRPr="005A5E3C">
        <w:rPr>
          <w:sz w:val="24"/>
          <w:szCs w:val="24"/>
        </w:rPr>
        <w:t>esponse</w:t>
      </w:r>
      <w:r w:rsidR="00FD733D" w:rsidRPr="005A5E3C">
        <w:rPr>
          <w:sz w:val="24"/>
          <w:szCs w:val="24"/>
        </w:rPr>
        <w:t xml:space="preserve"> –</w:t>
      </w:r>
    </w:p>
    <w:p w14:paraId="00000027" w14:textId="4E582D0E" w:rsidR="003F25E5" w:rsidRPr="005A5E3C" w:rsidRDefault="00000000">
      <w:pPr>
        <w:ind w:firstLine="720"/>
      </w:pPr>
      <w:r w:rsidRPr="005A5E3C">
        <w:t>To understand how unburned, burned</w:t>
      </w:r>
      <w:r w:rsidR="00504B7E" w:rsidRPr="005A5E3C">
        <w:t>,</w:t>
      </w:r>
      <w:r w:rsidRPr="005A5E3C">
        <w:t xml:space="preserve"> and reburned plant communities vary,</w:t>
      </w:r>
      <w:r w:rsidR="005D267B" w:rsidRPr="005A5E3C">
        <w:t xml:space="preserve"> </w:t>
      </w:r>
      <w:r w:rsidRPr="005A5E3C">
        <w:t xml:space="preserve">we utilized multiple multivariate approaches to measure the difference between communities. First, we used </w:t>
      </w:r>
      <w:r w:rsidRPr="005A5E3C">
        <w:lastRenderedPageBreak/>
        <w:t xml:space="preserve">a Non-Metric Multidimensional Scaling (NMDS) ordination, which compresses multivariate data (e.g., plant species richness and cover measurements) into two axes of variation to visualize the differences between categorical groups </w:t>
      </w:r>
      <w:r w:rsidR="0081194F" w:rsidRPr="005A5E3C">
        <w:fldChar w:fldCharType="begin"/>
      </w:r>
      <w:r w:rsidR="00A177B7" w:rsidRPr="005A5E3C">
        <w:instrText xml:space="preserve"> ADDIN ZOTERO_ITEM CSL_CITATION {"citationID":"Fzf5KoPn","properties":{"formattedCitation":"(Shipley, 2021)","plainCitation":"(Shipley, 2021)","noteIndex":0},"citationItems":[{"id":"SVPZh9xL/GRWqhSSN","uris":["http://zotero.org/users/local/SYJr1vjk/items/TADR4KDE"],"itemData":{"id":5688,"type":"book","event-place":"Sherbrooke, Quebec","ISBN":"978-1-77784-481-3","publisher":"BS Publishing","publisher-place":"Sherbrooke, Quebec","title":"Ordination methods for biologists: a non-mathematical introduction using R","author":[{"family":"Shipley","given":"B."}],"issued":{"date-parts":[["2021"]]}}}],"schema":"https://github.com/citation-style-language/schema/raw/master/csl-citation.json"} </w:instrText>
      </w:r>
      <w:r w:rsidR="0081194F" w:rsidRPr="005A5E3C">
        <w:fldChar w:fldCharType="separate"/>
      </w:r>
      <w:r w:rsidR="00125303" w:rsidRPr="005A5E3C">
        <w:t>(Shipley, 2021)</w:t>
      </w:r>
      <w:r w:rsidR="0081194F" w:rsidRPr="005A5E3C">
        <w:fldChar w:fldCharType="end"/>
      </w:r>
      <w:r w:rsidRPr="005A5E3C">
        <w:t xml:space="preserve">. We used the </w:t>
      </w:r>
      <w:r w:rsidRPr="005A5E3C">
        <w:rPr>
          <w:i/>
          <w:iCs/>
          <w:rPrChange w:id="264" w:author="Katherine Hayes" w:date="2024-08-19T14:22:00Z">
            <w:rPr/>
          </w:rPrChange>
        </w:rPr>
        <w:t>vegan</w:t>
      </w:r>
      <w:r w:rsidRPr="005A5E3C">
        <w:t xml:space="preserve"> package in R </w:t>
      </w:r>
      <w:r w:rsidR="0081194F" w:rsidRPr="005A5E3C">
        <w:fldChar w:fldCharType="begin"/>
      </w:r>
      <w:r w:rsidR="00A177B7" w:rsidRPr="005A5E3C">
        <w:instrText xml:space="preserve"> ADDIN ZOTERO_ITEM CSL_CITATION {"citationID":"afmo46WB","properties":{"formattedCitation":"(Oksanen et al., 2020)","plainCitation":"(Oksanen et al., 2020)","noteIndex":0},"citationItems":[{"id":"SVPZh9xL/UJ6TaXCC","uris":["http://zotero.org/users/local/SYJr1vjk/items/XC6PFP37"],"itemData":{"id":4186,"type":"software","title":"vegan: community ecology package","URL":"https://cran.r-project.org/web/packages/vegan/index.html","author":[{"family":"Oksanen","given":"Jari"},{"family":"Blanchet","given":"F. Guillaume"},{"family":"Friendly","given":"Michael"},{"family":"Kindt","given":"Roeland"},{"family":"Legendre","given":"Pierre"},{"family":"McGlinn","given":"Dan"},{"family":"Minchin","given":"Peter R."},{"family":"O'Hara","given":"R. B."},{"family":"Simpson","given":"Gavin L."},{"family":"Solymos","given":"Peter"},{"family":"Henry","given":"M."},{"family":"Stevens","given":"H."},{"family":"Szoecs","given":"Eduard"},{"family":"Wagner","given":"Helene"}],"issued":{"date-parts":[["2020"]]}}}],"schema":"https://github.com/citation-style-language/schema/raw/master/csl-citation.json"} </w:instrText>
      </w:r>
      <w:r w:rsidR="0081194F" w:rsidRPr="005A5E3C">
        <w:fldChar w:fldCharType="separate"/>
      </w:r>
      <w:r w:rsidR="00125303" w:rsidRPr="005A5E3C">
        <w:t>(Oksanen et al., 2020)</w:t>
      </w:r>
      <w:r w:rsidR="0081194F" w:rsidRPr="005A5E3C">
        <w:fldChar w:fldCharType="end"/>
      </w:r>
      <w:r w:rsidRPr="005A5E3C">
        <w:t xml:space="preserve"> to calculate</w:t>
      </w:r>
      <w:del w:id="265" w:author="Katherine Hayes" w:date="2024-08-19T09:35:00Z">
        <w:r w:rsidRPr="005A5E3C" w:rsidDel="00A47057">
          <w:delText xml:space="preserve"> both</w:delText>
        </w:r>
      </w:del>
      <w:r w:rsidRPr="005A5E3C">
        <w:t xml:space="preserve"> the NMDS ordination</w:t>
      </w:r>
      <w:ins w:id="266" w:author="Katherine Hayes" w:date="2024-08-19T09:35:00Z">
        <w:r w:rsidR="00A47057" w:rsidRPr="005A5E3C">
          <w:t>. We used</w:t>
        </w:r>
      </w:ins>
      <w:del w:id="267" w:author="Katherine Hayes" w:date="2024-08-19T09:35:00Z">
        <w:r w:rsidRPr="005A5E3C" w:rsidDel="00A47057">
          <w:delText xml:space="preserve"> and</w:delText>
        </w:r>
      </w:del>
      <w:r w:rsidRPr="005A5E3C">
        <w:t xml:space="preserve"> the </w:t>
      </w:r>
      <w:del w:id="268" w:author="Katherine Hayes" w:date="2024-08-19T09:35:00Z">
        <w:r w:rsidRPr="005A5E3C" w:rsidDel="00D7047A">
          <w:delText xml:space="preserve">associated </w:delText>
        </w:r>
      </w:del>
      <w:r w:rsidRPr="005A5E3C">
        <w:t>95% confidence ellipsoids</w:t>
      </w:r>
      <w:ins w:id="269" w:author="Katherine Hayes" w:date="2024-08-19T09:35:00Z">
        <w:r w:rsidR="00D7047A" w:rsidRPr="005A5E3C">
          <w:t xml:space="preserve"> associated with our ordination</w:t>
        </w:r>
      </w:ins>
      <w:r w:rsidRPr="005A5E3C">
        <w:t xml:space="preserve"> to visualize the uncertainty </w:t>
      </w:r>
      <w:del w:id="270" w:author="Katherine Hayes" w:date="2024-08-19T09:36:00Z">
        <w:r w:rsidRPr="005A5E3C" w:rsidDel="00D7047A">
          <w:delText>associated with</w:delText>
        </w:r>
      </w:del>
      <w:ins w:id="271" w:author="Katherine Hayes" w:date="2024-08-19T09:36:00Z">
        <w:r w:rsidR="00D7047A" w:rsidRPr="005A5E3C">
          <w:t>of our</w:t>
        </w:r>
      </w:ins>
      <w:del w:id="272" w:author="Katherine Hayes" w:date="2024-08-19T09:36:00Z">
        <w:r w:rsidRPr="005A5E3C" w:rsidDel="00D7047A">
          <w:delText xml:space="preserve"> the</w:delText>
        </w:r>
      </w:del>
      <w:r w:rsidRPr="005A5E3C">
        <w:t xml:space="preserve"> grouping estimate</w:t>
      </w:r>
      <w:del w:id="273" w:author="Katherine Hayes" w:date="2024-08-19T09:36:00Z">
        <w:r w:rsidRPr="005A5E3C" w:rsidDel="00D7047A">
          <w:delText xml:space="preserve"> of our ordination</w:delText>
        </w:r>
      </w:del>
      <w:r w:rsidRPr="005A5E3C">
        <w:t xml:space="preserve">. To understand the inherently multivariate nature of understory plant communities, we calculated </w:t>
      </w:r>
      <w:r w:rsidRPr="005A5E3C">
        <w:rPr>
          <w:color w:val="000000"/>
        </w:rPr>
        <w:t>a Bray</w:t>
      </w:r>
      <w:r w:rsidRPr="005A5E3C">
        <w:t>-</w:t>
      </w:r>
      <w:r w:rsidRPr="005A5E3C">
        <w:rPr>
          <w:color w:val="000000"/>
        </w:rPr>
        <w:t>Curtis dissimilarity value for each plot</w:t>
      </w:r>
      <w:r w:rsidR="005B7F76" w:rsidRPr="005A5E3C">
        <w:rPr>
          <w:color w:val="000000"/>
        </w:rPr>
        <w:t xml:space="preserve"> </w:t>
      </w:r>
      <w:r w:rsidR="005B7F76" w:rsidRPr="005A5E3C">
        <w:rPr>
          <w:color w:val="000000"/>
        </w:rPr>
        <w:fldChar w:fldCharType="begin"/>
      </w:r>
      <w:r w:rsidR="00A177B7" w:rsidRPr="005A5E3C">
        <w:rPr>
          <w:color w:val="000000"/>
        </w:rPr>
        <w:instrText xml:space="preserve"> ADDIN ZOTERO_ITEM CSL_CITATION {"citationID":"deXz3Ump","properties":{"formattedCitation":"(Beals, 1984)","plainCitation":"(Beals, 1984)","noteIndex":0},"citationItems":[{"id":"SVPZh9xL/C0atdTi5","uris":["http://zotero.org/users/local/SYJr1vjk/items/9MRMF8X9"],"itemData":{"id":3187,"type":"article-journal","abstract":"Ordination implies an abstract space in which the entities form a constellation. In the Bray–Curtis ordination, the entities are samples and the attributes are species values in those samples. The aim of this method is to (1) calculate a distance matrix, (2) select two reference points (either real or synthetic samples) for determining direction of each axis, and (3) project all samples onto each such axis by their relationship to the two reference points. There are two major problems common to all ordination techniques, which include a function of the β-diversity or heterogeneity of the data set—that is, how different the samples are from one another. All ordinations distort the original multivariate data set and information is inevitably lost. Distortion in ordination has two kinds of consequences. The first is compressing and stretching distances in the ordination, compared with the original distance measures and relative to one another. The second consequence is the curvature of environmental axes, and this relates to Orloci's types A and C. Some of the alternatives to Bray–Curtis ordination are principal component analysis, reciprocal averaging, and iterative-stress minimization techniques. © 1984, Elsevier Ltd. All rights reserved.","container-title":"Advances in Ecological Research","DOI":"10.1016/S0065-2504(08)60168-3","ISSN":"00652504","note":"Citation Key: Beals1984","page":"1-55","title":"Bray-curtis ordination: An effective strategy for analysis of multivariate ecological data","volume":"14","author":[{"family":"Beals","given":"Edward W."}],"issued":{"date-parts":[["1984"]]}}}],"schema":"https://github.com/citation-style-language/schema/raw/master/csl-citation.json"} </w:instrText>
      </w:r>
      <w:r w:rsidR="005B7F76" w:rsidRPr="005A5E3C">
        <w:rPr>
          <w:color w:val="000000"/>
        </w:rPr>
        <w:fldChar w:fldCharType="separate"/>
      </w:r>
      <w:r w:rsidR="00125303" w:rsidRPr="005A5E3C">
        <w:t>(</w:t>
      </w:r>
      <w:proofErr w:type="spellStart"/>
      <w:r w:rsidR="00125303" w:rsidRPr="005A5E3C">
        <w:t>Beals</w:t>
      </w:r>
      <w:proofErr w:type="spellEnd"/>
      <w:r w:rsidR="00125303" w:rsidRPr="005A5E3C">
        <w:t>, 1984)</w:t>
      </w:r>
      <w:r w:rsidR="005B7F76" w:rsidRPr="005A5E3C">
        <w:rPr>
          <w:color w:val="000000"/>
        </w:rPr>
        <w:fldChar w:fldCharType="end"/>
      </w:r>
      <w:del w:id="274" w:author="Katherine Hayes" w:date="2024-08-19T09:34:00Z">
        <w:r w:rsidRPr="005A5E3C" w:rsidDel="00A47057">
          <w:rPr>
            <w:color w:val="000000"/>
          </w:rPr>
          <w:delText xml:space="preserve">, again using the vegan package </w:delText>
        </w:r>
        <w:r w:rsidRPr="005A5E3C" w:rsidDel="00A47057">
          <w:delText>in R</w:delText>
        </w:r>
      </w:del>
      <w:r w:rsidRPr="005A5E3C">
        <w:rPr>
          <w:color w:val="000000"/>
        </w:rPr>
        <w:t>. Bray</w:t>
      </w:r>
      <w:r w:rsidRPr="005A5E3C">
        <w:t>-</w:t>
      </w:r>
      <w:proofErr w:type="gramStart"/>
      <w:r w:rsidRPr="005A5E3C">
        <w:t>Curtis</w:t>
      </w:r>
      <w:proofErr w:type="gramEnd"/>
      <w:r w:rsidRPr="005A5E3C">
        <w:t xml:space="preserve"> dissimilarity values represent the pairwise similarity of two </w:t>
      </w:r>
      <w:r w:rsidR="00B47D3A" w:rsidRPr="005A5E3C">
        <w:t>points: values</w:t>
      </w:r>
      <w:r w:rsidRPr="005A5E3C">
        <w:t xml:space="preserve"> closer to </w:t>
      </w:r>
      <w:r w:rsidR="00504B7E" w:rsidRPr="005A5E3C">
        <w:t>one</w:t>
      </w:r>
      <w:r w:rsidRPr="005A5E3C">
        <w:t xml:space="preserve"> represent higher dissimilarity between the two points and values closer to zero represent lower dissimilarity between two points. To capture variation within fire history, we calculated the pairwise dissimilarity of plots within the same fire history category. Finally, to compare the variation of within group dissimilarity, we used an analysis of variation (ANOVA) to determine if any of the groups were statistically </w:t>
      </w:r>
      <w:r w:rsidR="00B47D3A" w:rsidRPr="005A5E3C">
        <w:t>different and</w:t>
      </w:r>
      <w:r w:rsidRPr="005A5E3C">
        <w:t xml:space="preserve"> </w:t>
      </w:r>
      <w:ins w:id="275" w:author="Katherine Hayes" w:date="2024-08-19T09:36:00Z">
        <w:r w:rsidR="00D7047A" w:rsidRPr="005A5E3C">
          <w:t xml:space="preserve">if so, used </w:t>
        </w:r>
      </w:ins>
      <w:r w:rsidRPr="005A5E3C">
        <w:t xml:space="preserve">associated post-hoc </w:t>
      </w:r>
      <w:proofErr w:type="spellStart"/>
      <w:r w:rsidRPr="005A5E3C">
        <w:t>TukeyHSD</w:t>
      </w:r>
      <w:proofErr w:type="spellEnd"/>
      <w:r w:rsidRPr="005A5E3C">
        <w:t xml:space="preserve"> test to understand the pairwise differences between groups </w:t>
      </w:r>
      <w:r w:rsidR="005B7F76" w:rsidRPr="005A5E3C">
        <w:fldChar w:fldCharType="begin"/>
      </w:r>
      <w:r w:rsidR="00A177B7" w:rsidRPr="005A5E3C">
        <w:instrText xml:space="preserve"> ADDIN ZOTERO_ITEM CSL_CITATION {"citationID":"aHnIH3lb","properties":{"formattedCitation":"(Bolker, 2008)","plainCitation":"(Bolker, 2008)","noteIndex":0},"citationItems":[{"id":"SVPZh9xL/ApDIsJNU","uris":["http://zotero.org/users/local/SYJr1vjk/items/SX6YNVTH"],"itemData":{"id":6316,"type":"book","publisher":"Princeton University Press","title":"Ecological Models and Data in R","author":[{"family":"Bolker","given":"Benjamin M."}],"issued":{"date-parts":[["2008"]]}}}],"schema":"https://github.com/citation-style-language/schema/raw/master/csl-citation.json"} </w:instrText>
      </w:r>
      <w:r w:rsidR="005B7F76" w:rsidRPr="005A5E3C">
        <w:fldChar w:fldCharType="separate"/>
      </w:r>
      <w:r w:rsidR="00125303" w:rsidRPr="005A5E3C">
        <w:t>(</w:t>
      </w:r>
      <w:proofErr w:type="spellStart"/>
      <w:r w:rsidR="00125303" w:rsidRPr="005A5E3C">
        <w:t>Bolker</w:t>
      </w:r>
      <w:proofErr w:type="spellEnd"/>
      <w:r w:rsidR="00125303" w:rsidRPr="005A5E3C">
        <w:t>, 2008)</w:t>
      </w:r>
      <w:r w:rsidR="005B7F76" w:rsidRPr="005A5E3C">
        <w:fldChar w:fldCharType="end"/>
      </w:r>
      <w:r w:rsidRPr="005A5E3C">
        <w:t xml:space="preserve">. </w:t>
      </w:r>
    </w:p>
    <w:p w14:paraId="00000028" w14:textId="659333AA" w:rsidR="003F25E5" w:rsidRPr="005A5E3C" w:rsidRDefault="00000000">
      <w:pPr>
        <w:ind w:firstLine="720"/>
      </w:pPr>
      <w:r w:rsidRPr="005A5E3C">
        <w:t xml:space="preserve">We quantified understory community diversity using the Simpson’s diversity index, which accounts for both the recorded plant species richness of a plot, as well as their evenness or distributions of cover within a plot. To analyze understory species richness and understory plant community diversity, we employed an ANOVA and post-hoc </w:t>
      </w:r>
      <w:proofErr w:type="spellStart"/>
      <w:r w:rsidRPr="005A5E3C">
        <w:t>TukeyHSD</w:t>
      </w:r>
      <w:proofErr w:type="spellEnd"/>
      <w:r w:rsidRPr="005A5E3C">
        <w:t xml:space="preserve"> framework similar to the analysis of plant community identity described above. To describe understory community composition across unburned, burned</w:t>
      </w:r>
      <w:r w:rsidR="00504B7E" w:rsidRPr="005A5E3C">
        <w:t>,</w:t>
      </w:r>
      <w:r w:rsidRPr="005A5E3C">
        <w:t xml:space="preserve"> and reburned communities, we </w:t>
      </w:r>
      <w:r w:rsidR="00B47D3A" w:rsidRPr="005A5E3C">
        <w:t>constructed rank</w:t>
      </w:r>
      <w:r w:rsidRPr="005A5E3C">
        <w:t xml:space="preserve"> abundance curves for both the understory plant species, and for the functional groups present in the understory plant community. Finally, we calculated the species turnover rate between fire histories using the following equation</w:t>
      </w:r>
      <w:ins w:id="276" w:author="Katherine Hayes" w:date="2024-08-19T09:39:00Z">
        <w:r w:rsidR="00D7047A" w:rsidRPr="005A5E3C">
          <w:t>:</w:t>
        </w:r>
      </w:ins>
      <w:del w:id="277" w:author="Katherine Hayes" w:date="2024-08-19T09:39:00Z">
        <w:r w:rsidR="0081194F" w:rsidRPr="005A5E3C" w:rsidDel="00D7047A">
          <w:delText xml:space="preserve"> from (</w:delText>
        </w:r>
        <w:r w:rsidR="0081194F" w:rsidRPr="005A5E3C" w:rsidDel="00D7047A">
          <w:rPr>
            <w:b/>
            <w:bCs/>
            <w:highlight w:val="yellow"/>
          </w:rPr>
          <w:delText>K8 has this citation</w:delText>
        </w:r>
        <w:r w:rsidR="0081194F" w:rsidRPr="005A5E3C" w:rsidDel="00D7047A">
          <w:delText>)</w:delText>
        </w:r>
        <w:r w:rsidRPr="005A5E3C" w:rsidDel="00D7047A">
          <w:delText>:</w:delText>
        </w:r>
      </w:del>
    </w:p>
    <w:p w14:paraId="00000029" w14:textId="215EA306" w:rsidR="003F25E5" w:rsidRPr="005A5E3C" w:rsidRDefault="00000000">
      <w:pPr>
        <w:ind w:firstLine="720"/>
      </w:pPr>
      <w:customXmlDelRangeStart w:id="278" w:author="Katherine Hayes" w:date="2024-08-19T09:39:00Z"/>
      <w:sdt>
        <w:sdtPr>
          <w:tag w:val="goog_rdk_2"/>
          <w:id w:val="-1753889994"/>
        </w:sdtPr>
        <w:sdtContent>
          <w:customXmlDelRangeEnd w:id="278"/>
          <m:oMath>
            <m:r>
              <w:ins w:id="279" w:author="Katherine Hayes" w:date="2024-08-19T09:39:00Z">
                <w:rPr>
                  <w:rFonts w:ascii="Cambria Math" w:hAnsi="Cambria Math"/>
                </w:rPr>
                <m:t xml:space="preserve">TO= </m:t>
              </w:ins>
            </m:r>
            <m:f>
              <m:fPr>
                <m:ctrlPr>
                  <w:ins w:id="280" w:author="Katherine Hayes" w:date="2024-08-19T09:39:00Z">
                    <w:rPr>
                      <w:rFonts w:ascii="Cambria Math" w:hAnsi="Cambria Math"/>
                      <w:i/>
                    </w:rPr>
                  </w:ins>
                </m:ctrlPr>
              </m:fPr>
              <m:num>
                <m:r>
                  <w:ins w:id="281" w:author="Katherine Hayes" w:date="2024-08-19T09:40:00Z">
                    <w:rPr>
                      <w:rFonts w:ascii="Cambria Math" w:hAnsi="Cambria Math"/>
                    </w:rPr>
                    <m:t>#</m:t>
                  </w:ins>
                </m:r>
                <m:r>
                  <w:ins w:id="282" w:author="Katherine Hayes" w:date="2024-08-19T09:39:00Z">
                    <w:rPr>
                      <w:rFonts w:ascii="Cambria Math" w:hAnsi="Cambria Math"/>
                    </w:rPr>
                    <m:t xml:space="preserve"> of species disappeaed+# of species appearred</m:t>
                  </w:ins>
                </m:r>
              </m:num>
              <m:den>
                <m:r>
                  <w:ins w:id="283" w:author="Katherine Hayes" w:date="2024-08-19T09:40:00Z">
                    <w:rPr>
                      <w:rFonts w:ascii="Cambria Math" w:hAnsi="Cambria Math"/>
                    </w:rPr>
                    <m:t>Total # of species in both communities</m:t>
                  </w:ins>
                </m:r>
              </m:den>
            </m:f>
          </m:oMath>
          <w:customXmlDelRangeStart w:id="284" w:author="Katherine Hayes" w:date="2024-08-19T09:39:00Z"/>
        </w:sdtContent>
      </w:sdt>
      <w:customXmlDelRangeEnd w:id="284"/>
      <w:del w:id="285" w:author="Katherine Hayes" w:date="2024-08-19T09:40:00Z">
        <w:r w:rsidR="00F92C8A" w:rsidRPr="005A5E3C" w:rsidDel="00D7047A">
          <w:delText>TO</w:delText>
        </w:r>
        <w:r w:rsidRPr="005A5E3C" w:rsidDel="00D7047A">
          <w:delText xml:space="preserve"> = (disappeared + appeared) / (</w:delText>
        </w:r>
        <w:r w:rsidR="00F92C8A" w:rsidRPr="005A5E3C" w:rsidDel="00D7047A">
          <w:delText>n</w:delText>
        </w:r>
        <w:r w:rsidRPr="005A5E3C" w:rsidDel="00D7047A">
          <w:delText>umber of species community A + B)</w:delText>
        </w:r>
      </w:del>
    </w:p>
    <w:p w14:paraId="0000002A" w14:textId="101A0E92" w:rsidR="003F25E5" w:rsidRPr="005A5E3C" w:rsidDel="00D7047A" w:rsidRDefault="00000000">
      <w:pPr>
        <w:rPr>
          <w:del w:id="286" w:author="Katherine Hayes" w:date="2024-08-19T09:40:00Z"/>
        </w:rPr>
      </w:pPr>
      <w:del w:id="287" w:author="Katherine Hayes" w:date="2024-08-19T09:40:00Z">
        <w:r w:rsidRPr="005A5E3C" w:rsidDel="00D7047A">
          <w:delText xml:space="preserve"> where TO refers to turnover rate,</w:delText>
        </w:r>
        <w:r w:rsidR="00F92C8A" w:rsidRPr="005A5E3C" w:rsidDel="00D7047A">
          <w:delText xml:space="preserve"> community A refers to the community prior to an additional disturbance (unburned, once-burned, twice-burned) and community B refers to the community following an additional disturbance (once-burned, twice-burned, thrice-burned respectively)</w:delText>
        </w:r>
        <w:r w:rsidR="0081194F" w:rsidRPr="005A5E3C" w:rsidDel="00D7047A">
          <w:delText>.</w:delText>
        </w:r>
        <w:r w:rsidRPr="005A5E3C" w:rsidDel="00D7047A">
          <w:delText xml:space="preserve"> </w:delText>
        </w:r>
      </w:del>
    </w:p>
    <w:p w14:paraId="0000002B" w14:textId="1AC47A03" w:rsidR="003F25E5" w:rsidRPr="005A5E3C" w:rsidRDefault="00000000" w:rsidP="00FD733D">
      <w:pPr>
        <w:ind w:firstLine="720"/>
        <w:rPr>
          <w:i/>
        </w:rPr>
      </w:pPr>
      <w:r w:rsidRPr="005A5E3C">
        <w:rPr>
          <w:i/>
        </w:rPr>
        <w:t xml:space="preserve">Effects of </w:t>
      </w:r>
      <w:r w:rsidR="00FD733D" w:rsidRPr="005A5E3C">
        <w:rPr>
          <w:i/>
        </w:rPr>
        <w:t>a</w:t>
      </w:r>
      <w:r w:rsidRPr="005A5E3C">
        <w:rPr>
          <w:i/>
        </w:rPr>
        <w:t>biotic filters on plant communities</w:t>
      </w:r>
      <w:r w:rsidR="00FD733D" w:rsidRPr="005A5E3C">
        <w:rPr>
          <w:i/>
        </w:rPr>
        <w:t xml:space="preserve"> –</w:t>
      </w:r>
    </w:p>
    <w:p w14:paraId="0000002C" w14:textId="25C4B82A" w:rsidR="003F25E5" w:rsidRPr="005A5E3C" w:rsidRDefault="00000000">
      <w:pPr>
        <w:ind w:firstLine="720"/>
      </w:pPr>
      <w:r w:rsidRPr="005A5E3C">
        <w:t xml:space="preserve">To test our hypothesis that light availability, and soil organic layer depth are important abiotic filters </w:t>
      </w:r>
      <w:ins w:id="288" w:author="Katherine Hayes" w:date="2024-08-19T09:41:00Z">
        <w:r w:rsidR="0040748B" w:rsidRPr="005A5E3C">
          <w:t xml:space="preserve">of boreal </w:t>
        </w:r>
      </w:ins>
      <w:del w:id="289" w:author="Katherine Hayes" w:date="2024-08-19T09:41:00Z">
        <w:r w:rsidRPr="005A5E3C" w:rsidDel="0040748B">
          <w:delText xml:space="preserve">to </w:delText>
        </w:r>
      </w:del>
      <w:r w:rsidRPr="005A5E3C">
        <w:t>community assembly in postfire understory plant communities, we fit generalized linear regression</w:t>
      </w:r>
      <w:r w:rsidR="00504B7E" w:rsidRPr="005A5E3C">
        <w:t xml:space="preserve"> models</w:t>
      </w:r>
      <w:r w:rsidRPr="005A5E3C">
        <w:t xml:space="preserve"> to </w:t>
      </w:r>
      <w:r w:rsidR="00504B7E" w:rsidRPr="005A5E3C">
        <w:t>estimate</w:t>
      </w:r>
      <w:r w:rsidRPr="005A5E3C">
        <w:t xml:space="preserve"> understory plant species richness and understory community diversity, as measured by Simpson’s diversity index, using the covariates for potential abiotic filters as explanatory variables. We used a Poisson error structure to model understory plant species richness due to the discrete nature of species richness data </w:t>
      </w:r>
      <w:r w:rsidR="005B7F76" w:rsidRPr="005A5E3C">
        <w:fldChar w:fldCharType="begin"/>
      </w:r>
      <w:r w:rsidR="00A177B7" w:rsidRPr="005A5E3C">
        <w:instrText xml:space="preserve"> ADDIN ZOTERO_ITEM CSL_CITATION {"citationID":"cEzyrmnE","properties":{"formattedCitation":"(Bolker, 2008)","plainCitation":"(Bolker, 2008)","noteIndex":0},"citationItems":[{"id":"SVPZh9xL/ApDIsJNU","uris":["http://zotero.org/users/local/SYJr1vjk/items/SX6YNVTH"],"itemData":{"id":6316,"type":"book","publisher":"Princeton University Press","title":"Ecological Models and Data in R","author":[{"family":"Bolker","given":"Benjamin M."}],"issued":{"date-parts":[["2008"]]}}}],"schema":"https://github.com/citation-style-language/schema/raw/master/csl-citation.json"} </w:instrText>
      </w:r>
      <w:r w:rsidR="005B7F76" w:rsidRPr="005A5E3C">
        <w:fldChar w:fldCharType="separate"/>
      </w:r>
      <w:r w:rsidR="00125303" w:rsidRPr="005A5E3C">
        <w:t>(</w:t>
      </w:r>
      <w:proofErr w:type="spellStart"/>
      <w:r w:rsidR="00125303" w:rsidRPr="005A5E3C">
        <w:t>Bolker</w:t>
      </w:r>
      <w:proofErr w:type="spellEnd"/>
      <w:r w:rsidR="00125303" w:rsidRPr="005A5E3C">
        <w:t>, 2008)</w:t>
      </w:r>
      <w:r w:rsidR="005B7F76" w:rsidRPr="005A5E3C">
        <w:fldChar w:fldCharType="end"/>
      </w:r>
      <w:r w:rsidRPr="005A5E3C">
        <w:t xml:space="preserve">, and a Gaussian error structure to model understory plant diversity because the assumptions of a normal distribution were not violated </w:t>
      </w:r>
      <w:r w:rsidR="005B7F76" w:rsidRPr="005A5E3C">
        <w:fldChar w:fldCharType="begin"/>
      </w:r>
      <w:r w:rsidR="00A177B7" w:rsidRPr="005A5E3C">
        <w:instrText xml:space="preserve"> ADDIN ZOTERO_ITEM CSL_CITATION {"citationID":"mNNEP5Ks","properties":{"formattedCitation":"(Bolker, 2008)","plainCitation":"(Bolker, 2008)","noteIndex":0},"citationItems":[{"id":"SVPZh9xL/ApDIsJNU","uris":["http://zotero.org/users/local/SYJr1vjk/items/SX6YNVTH"],"itemData":{"id":6316,"type":"book","publisher":"Princeton University Press","title":"Ecological Models and Data in R","author":[{"family":"Bolker","given":"Benjamin M."}],"issued":{"date-parts":[["2008"]]}}}],"schema":"https://github.com/citation-style-language/schema/raw/master/csl-citation.json"} </w:instrText>
      </w:r>
      <w:r w:rsidR="005B7F76" w:rsidRPr="005A5E3C">
        <w:fldChar w:fldCharType="separate"/>
      </w:r>
      <w:r w:rsidR="00125303" w:rsidRPr="005A5E3C">
        <w:t>(</w:t>
      </w:r>
      <w:proofErr w:type="spellStart"/>
      <w:r w:rsidR="00125303" w:rsidRPr="005A5E3C">
        <w:t>Bolker</w:t>
      </w:r>
      <w:proofErr w:type="spellEnd"/>
      <w:r w:rsidR="00125303" w:rsidRPr="005A5E3C">
        <w:t>, 2008)</w:t>
      </w:r>
      <w:r w:rsidR="005B7F76" w:rsidRPr="005A5E3C">
        <w:fldChar w:fldCharType="end"/>
      </w:r>
      <w:r w:rsidR="005B7F76" w:rsidRPr="005A5E3C">
        <w:t xml:space="preserve">. </w:t>
      </w:r>
      <w:r w:rsidRPr="005A5E3C">
        <w:t xml:space="preserve">We include all environmental covariates (light availability and soil organic layer depth) in a global model to evaluate the potential partial effects of each covariate. We performed all data analysis in R version 4.2.1 </w:t>
      </w:r>
      <w:r w:rsidR="005B7F76" w:rsidRPr="005A5E3C">
        <w:rPr>
          <w:b/>
          <w:bCs/>
        </w:rPr>
        <w:fldChar w:fldCharType="begin"/>
      </w:r>
      <w:r w:rsidR="00A177B7" w:rsidRPr="005A5E3C">
        <w:rPr>
          <w:b/>
          <w:bCs/>
        </w:rPr>
        <w:instrText xml:space="preserve"> ADDIN ZOTERO_ITEM CSL_CITATION {"citationID":"nxqzaS1N","properties":{"formattedCitation":"(R Core Team, 2022)","plainCitation":"(R Core Team, 2022)","noteIndex":0},"citationItems":[{"id":"SVPZh9xL/6dOSvpJp","uris":["http://zotero.org/users/local/SYJr1vjk/items/JQ4K7K4E"],"itemData":{"id":3175,"type":"software","note":"Citation Key: RCoreTeam2022","title":"R: A language and environment for statistical computing.","URL":"https://www.r-project.org/","author":[{"literal":"R Core Team"}],"issued":{"date-parts":[["2022"]]}}}],"schema":"https://github.com/citation-style-language/schema/raw/master/csl-citation.json"} </w:instrText>
      </w:r>
      <w:r w:rsidR="005B7F76" w:rsidRPr="005A5E3C">
        <w:rPr>
          <w:b/>
          <w:bCs/>
        </w:rPr>
        <w:fldChar w:fldCharType="separate"/>
      </w:r>
      <w:r w:rsidR="00125303" w:rsidRPr="005A5E3C">
        <w:t>(R Core Team, 2022)</w:t>
      </w:r>
      <w:r w:rsidR="005B7F76" w:rsidRPr="005A5E3C">
        <w:rPr>
          <w:b/>
          <w:bCs/>
        </w:rPr>
        <w:fldChar w:fldCharType="end"/>
      </w:r>
      <w:r w:rsidRPr="005A5E3C">
        <w:t>.</w:t>
      </w:r>
    </w:p>
    <w:p w14:paraId="0000002D" w14:textId="63C5DF65" w:rsidR="003F25E5" w:rsidRPr="005A5E3C" w:rsidRDefault="00FD733D">
      <w:pPr>
        <w:pStyle w:val="Heading1"/>
        <w:rPr>
          <w:szCs w:val="24"/>
        </w:rPr>
      </w:pPr>
      <w:bookmarkStart w:id="290" w:name="_heading=h.3znysh7" w:colFirst="0" w:colLast="0"/>
      <w:bookmarkEnd w:id="290"/>
      <w:r w:rsidRPr="005A5E3C">
        <w:rPr>
          <w:szCs w:val="24"/>
        </w:rPr>
        <w:t>RESULTS</w:t>
      </w:r>
    </w:p>
    <w:p w14:paraId="0000002E" w14:textId="267752A6" w:rsidR="003F25E5" w:rsidRPr="005A5E3C" w:rsidRDefault="00165AFC" w:rsidP="00FD733D">
      <w:pPr>
        <w:pStyle w:val="Heading3"/>
        <w:ind w:firstLine="720"/>
        <w:rPr>
          <w:b/>
          <w:bCs/>
        </w:rPr>
      </w:pPr>
      <w:ins w:id="291" w:author="Katherine Hayes" w:date="2024-07-26T11:35:00Z">
        <w:r w:rsidRPr="005A5E3C">
          <w:t xml:space="preserve">How does </w:t>
        </w:r>
        <w:r w:rsidRPr="005A5E3C">
          <w:rPr>
            <w:color w:val="000000"/>
          </w:rPr>
          <w:t xml:space="preserve">understory plant community identity, plant species richness, plant community </w:t>
        </w:r>
        <w:r w:rsidRPr="005A5E3C">
          <w:t xml:space="preserve">diversity, and plant community composition vary </w:t>
        </w:r>
        <w:r w:rsidRPr="005A5E3C">
          <w:rPr>
            <w:color w:val="000000"/>
          </w:rPr>
          <w:t>along</w:t>
        </w:r>
        <w:r w:rsidRPr="005A5E3C">
          <w:t xml:space="preserve"> a gradient of</w:t>
        </w:r>
        <w:r w:rsidRPr="005A5E3C">
          <w:rPr>
            <w:color w:val="000000"/>
          </w:rPr>
          <w:t xml:space="preserve"> burn and reburn history?</w:t>
        </w:r>
      </w:ins>
      <w:del w:id="292" w:author="Katherine Hayes" w:date="2024-07-26T11:35:00Z">
        <w:r w:rsidRPr="005A5E3C" w:rsidDel="00165AFC">
          <w:rPr>
            <w:b/>
            <w:bCs/>
          </w:rPr>
          <w:delText xml:space="preserve">Understory </w:delText>
        </w:r>
        <w:r w:rsidR="00FD733D" w:rsidRPr="005A5E3C" w:rsidDel="00165AFC">
          <w:rPr>
            <w:b/>
            <w:bCs/>
          </w:rPr>
          <w:delText>c</w:delText>
        </w:r>
        <w:r w:rsidRPr="005A5E3C" w:rsidDel="00165AFC">
          <w:rPr>
            <w:b/>
            <w:bCs/>
          </w:rPr>
          <w:delText xml:space="preserve">ommunity </w:delText>
        </w:r>
        <w:r w:rsidR="00FD733D" w:rsidRPr="005A5E3C" w:rsidDel="00165AFC">
          <w:rPr>
            <w:b/>
            <w:bCs/>
          </w:rPr>
          <w:delText>r</w:delText>
        </w:r>
        <w:r w:rsidRPr="005A5E3C" w:rsidDel="00165AFC">
          <w:rPr>
            <w:b/>
            <w:bCs/>
          </w:rPr>
          <w:delText>esponse</w:delText>
        </w:r>
        <w:r w:rsidR="00FD733D" w:rsidRPr="005A5E3C" w:rsidDel="00165AFC">
          <w:rPr>
            <w:b/>
            <w:bCs/>
          </w:rPr>
          <w:delText xml:space="preserve"> </w:delText>
        </w:r>
      </w:del>
      <w:r w:rsidR="00FD733D" w:rsidRPr="005A5E3C">
        <w:rPr>
          <w:b/>
          <w:bCs/>
        </w:rPr>
        <w:t>–</w:t>
      </w:r>
    </w:p>
    <w:p w14:paraId="00000030" w14:textId="4BE35209" w:rsidR="003F25E5" w:rsidRPr="005A5E3C" w:rsidRDefault="00000000" w:rsidP="0073375A">
      <w:pPr>
        <w:ind w:firstLine="720"/>
      </w:pPr>
      <w:r w:rsidRPr="005A5E3C">
        <w:t>Understory plant communities in burned and reburned plots were broadly different from those in unburned plots, demonstrating higher species richness and Simpson’s diversity. In addition, understory plant communities in burned stands demonstrated key differences in species composition and identity across number of fires: we observed different species in once-, twice-</w:t>
      </w:r>
      <w:r w:rsidR="00504B7E" w:rsidRPr="005A5E3C">
        <w:t>,</w:t>
      </w:r>
      <w:r w:rsidRPr="005A5E3C">
        <w:t xml:space="preserve"> and thrice-burned plots, though again, the greatest differences remained between unburned and burned overall. Our NMDS ordination grouped the unburned understory community separately along the first axis of variation compared to the burned understory communities with no overlap </w:t>
      </w:r>
      <w:r w:rsidRPr="005A5E3C">
        <w:lastRenderedPageBreak/>
        <w:t xml:space="preserve">in the 95% confidence ellipsoid. The once-burned community showed no overlap with the twice- or thrice-burned communities, which do overlap on our NMDS ordination (Fig 2A). The burned understory communities </w:t>
      </w:r>
      <w:del w:id="293" w:author="Katherine Hayes" w:date="2024-08-19T09:42:00Z">
        <w:r w:rsidRPr="005A5E3C" w:rsidDel="0040748B">
          <w:delText xml:space="preserve">are </w:delText>
        </w:r>
      </w:del>
      <w:ins w:id="294" w:author="Katherine Hayes" w:date="2024-08-19T09:42:00Z">
        <w:r w:rsidR="0040748B" w:rsidRPr="005A5E3C">
          <w:t>were</w:t>
        </w:r>
        <w:r w:rsidR="0040748B" w:rsidRPr="005A5E3C">
          <w:t xml:space="preserve"> </w:t>
        </w:r>
      </w:ins>
      <w:r w:rsidRPr="005A5E3C">
        <w:t xml:space="preserve">clustered along the first axis of variation but </w:t>
      </w:r>
      <w:del w:id="295" w:author="Katherine Hayes" w:date="2024-08-19T09:42:00Z">
        <w:r w:rsidRPr="005A5E3C" w:rsidDel="0040748B">
          <w:delText xml:space="preserve">are </w:delText>
        </w:r>
      </w:del>
      <w:ins w:id="296" w:author="Katherine Hayes" w:date="2024-08-19T09:42:00Z">
        <w:r w:rsidR="0040748B" w:rsidRPr="005A5E3C">
          <w:t>were</w:t>
        </w:r>
        <w:r w:rsidR="0040748B" w:rsidRPr="005A5E3C">
          <w:t xml:space="preserve"> </w:t>
        </w:r>
      </w:ins>
      <w:r w:rsidRPr="005A5E3C">
        <w:t xml:space="preserve">partitioned among the second axis of variation. These differences are further illustrated with the Bray-Curtis dissimilarity analysis (F = 27.4, </w:t>
      </w:r>
      <w:proofErr w:type="spellStart"/>
      <w:r w:rsidRPr="005A5E3C">
        <w:t>df</w:t>
      </w:r>
      <w:proofErr w:type="spellEnd"/>
      <w:r w:rsidRPr="005A5E3C">
        <w:t xml:space="preserve"> = 3, P less than 0.001): on average, dissimilarity between plots within the unburned category was low (0.19</w:t>
      </w:r>
      <w:del w:id="297" w:author="Katherine Hayes" w:date="2024-08-19T09:59:00Z">
        <w:r w:rsidRPr="005A5E3C" w:rsidDel="0003773D">
          <w:delText>2</w:delText>
        </w:r>
      </w:del>
      <w:r w:rsidRPr="005A5E3C">
        <w:t xml:space="preserve"> ± 0.0</w:t>
      </w:r>
      <w:ins w:id="298" w:author="Katherine Hayes" w:date="2024-08-19T09:59:00Z">
        <w:r w:rsidR="0003773D" w:rsidRPr="005A5E3C">
          <w:t>5</w:t>
        </w:r>
      </w:ins>
      <w:del w:id="299" w:author="Katherine Hayes" w:date="2024-08-19T09:59:00Z">
        <w:r w:rsidRPr="005A5E3C" w:rsidDel="0003773D">
          <w:delText>47</w:delText>
        </w:r>
      </w:del>
      <w:r w:rsidRPr="005A5E3C">
        <w:t>, mean dissimilarity ± 95% CI), compared to the dissimilarity between plots within the once-burned (0.57</w:t>
      </w:r>
      <w:del w:id="300" w:author="Katherine Hayes" w:date="2024-08-19T09:59:00Z">
        <w:r w:rsidRPr="005A5E3C" w:rsidDel="0003773D">
          <w:delText>1</w:delText>
        </w:r>
      </w:del>
      <w:r w:rsidRPr="005A5E3C">
        <w:t xml:space="preserve"> ± 0.03</w:t>
      </w:r>
      <w:del w:id="301" w:author="Katherine Hayes" w:date="2024-08-19T09:59:00Z">
        <w:r w:rsidRPr="005A5E3C" w:rsidDel="0003773D">
          <w:delText>4</w:delText>
        </w:r>
      </w:del>
      <w:del w:id="302" w:author="Katherine Hayes" w:date="2024-08-19T09:42:00Z">
        <w:r w:rsidRPr="005A5E3C" w:rsidDel="0040748B">
          <w:delText>, mean dissimilarity ± 95% CI</w:delText>
        </w:r>
      </w:del>
      <w:r w:rsidRPr="005A5E3C">
        <w:t>), twice-burned (0.67</w:t>
      </w:r>
      <w:del w:id="303" w:author="Katherine Hayes" w:date="2024-08-19T09:59:00Z">
        <w:r w:rsidRPr="005A5E3C" w:rsidDel="0003773D">
          <w:delText>5</w:delText>
        </w:r>
      </w:del>
      <w:r w:rsidRPr="005A5E3C">
        <w:t xml:space="preserve"> ± 0.0</w:t>
      </w:r>
      <w:ins w:id="304" w:author="Katherine Hayes" w:date="2024-08-19T09:59:00Z">
        <w:r w:rsidR="0003773D" w:rsidRPr="005A5E3C">
          <w:t>6</w:t>
        </w:r>
      </w:ins>
      <w:del w:id="305" w:author="Katherine Hayes" w:date="2024-08-19T09:59:00Z">
        <w:r w:rsidRPr="005A5E3C" w:rsidDel="0003773D">
          <w:delText>58</w:delText>
        </w:r>
      </w:del>
      <w:del w:id="306" w:author="Katherine Hayes" w:date="2024-08-19T09:42:00Z">
        <w:r w:rsidRPr="005A5E3C" w:rsidDel="0040748B">
          <w:delText>, mean dissimilarity ± 95% CI</w:delText>
        </w:r>
      </w:del>
      <w:r w:rsidRPr="005A5E3C">
        <w:t>)</w:t>
      </w:r>
      <w:r w:rsidR="00504B7E" w:rsidRPr="005A5E3C">
        <w:t>,</w:t>
      </w:r>
      <w:r w:rsidRPr="005A5E3C">
        <w:t xml:space="preserve"> and thrice-burned (0.58</w:t>
      </w:r>
      <w:del w:id="307" w:author="Katherine Hayes" w:date="2024-08-19T09:59:00Z">
        <w:r w:rsidRPr="005A5E3C" w:rsidDel="0003773D">
          <w:delText>0</w:delText>
        </w:r>
      </w:del>
      <w:r w:rsidRPr="005A5E3C">
        <w:t xml:space="preserve"> ±  0.05</w:t>
      </w:r>
      <w:del w:id="308" w:author="Katherine Hayes" w:date="2024-08-19T09:59:00Z">
        <w:r w:rsidRPr="005A5E3C" w:rsidDel="0003773D">
          <w:delText>2</w:delText>
        </w:r>
      </w:del>
      <w:del w:id="309" w:author="Katherine Hayes" w:date="2024-08-19T09:42:00Z">
        <w:r w:rsidRPr="005A5E3C" w:rsidDel="0040748B">
          <w:delText>, mean dissimilarity ± 95% CI</w:delText>
        </w:r>
      </w:del>
      <w:r w:rsidRPr="005A5E3C">
        <w:t>) categories (Fig 2B</w:t>
      </w:r>
      <w:ins w:id="310" w:author="Katherine Hayes" w:date="2024-07-26T11:37:00Z">
        <w:r w:rsidR="00E0491F" w:rsidRPr="005A5E3C">
          <w:rPr>
            <w:color w:val="000000"/>
          </w:rPr>
          <w:t>).</w:t>
        </w:r>
      </w:ins>
    </w:p>
    <w:p w14:paraId="00000033" w14:textId="1257A160" w:rsidR="003F25E5" w:rsidRPr="005A5E3C" w:rsidRDefault="00000000" w:rsidP="0073375A">
      <w:pPr>
        <w:ind w:firstLine="720"/>
      </w:pPr>
      <w:r w:rsidRPr="005A5E3C">
        <w:t xml:space="preserve">On average, there were </w:t>
      </w:r>
      <w:del w:id="311" w:author="Katherine Hayes" w:date="2024-08-19T09:42:00Z">
        <w:r w:rsidRPr="005A5E3C" w:rsidDel="0040748B">
          <w:delText>11.5</w:delText>
        </w:r>
      </w:del>
      <w:ins w:id="312" w:author="Katherine Hayes" w:date="2024-08-19T09:42:00Z">
        <w:r w:rsidR="0040748B" w:rsidRPr="005A5E3C">
          <w:t>12</w:t>
        </w:r>
      </w:ins>
      <w:r w:rsidRPr="005A5E3C">
        <w:t xml:space="preserve"> species (± </w:t>
      </w:r>
      <w:del w:id="313" w:author="Katherine Hayes" w:date="2024-08-19T09:42:00Z">
        <w:r w:rsidRPr="005A5E3C" w:rsidDel="0040748B">
          <w:delText>1.70</w:delText>
        </w:r>
      </w:del>
      <w:ins w:id="314" w:author="Katherine Hayes" w:date="2024-08-19T09:42:00Z">
        <w:r w:rsidR="0040748B" w:rsidRPr="005A5E3C">
          <w:t>2</w:t>
        </w:r>
      </w:ins>
      <w:r w:rsidRPr="005A5E3C">
        <w:t xml:space="preserve"> species, 95% CI) present in the understory in unburned plots</w:t>
      </w:r>
      <w:del w:id="315" w:author="Katherine Hayes" w:date="2024-08-19T09:42:00Z">
        <w:r w:rsidRPr="005A5E3C" w:rsidDel="0040748B">
          <w:delText xml:space="preserve"> (F = 7.62, df = 3, P = 0.001)</w:delText>
        </w:r>
      </w:del>
      <w:r w:rsidRPr="005A5E3C">
        <w:t xml:space="preserve">. In plots that experienced a single burn, there were </w:t>
      </w:r>
      <w:del w:id="316" w:author="Katherine Hayes" w:date="2024-08-19T09:43:00Z">
        <w:r w:rsidRPr="005A5E3C" w:rsidDel="0040748B">
          <w:delText>on average</w:delText>
        </w:r>
      </w:del>
      <w:ins w:id="317" w:author="Katherine Hayes" w:date="2024-08-19T09:43:00Z">
        <w:r w:rsidR="0040748B" w:rsidRPr="005A5E3C">
          <w:t>an average</w:t>
        </w:r>
      </w:ins>
      <w:r w:rsidRPr="005A5E3C">
        <w:t xml:space="preserve"> </w:t>
      </w:r>
      <w:del w:id="318" w:author="Katherine Hayes" w:date="2024-08-19T09:43:00Z">
        <w:r w:rsidRPr="005A5E3C" w:rsidDel="0040748B">
          <w:delText>8.75 more</w:delText>
        </w:r>
      </w:del>
      <w:ins w:id="319" w:author="Katherine Hayes" w:date="2024-08-19T09:43:00Z">
        <w:r w:rsidR="0040748B" w:rsidRPr="005A5E3C">
          <w:t>9 additional</w:t>
        </w:r>
      </w:ins>
      <w:r w:rsidRPr="005A5E3C">
        <w:t xml:space="preserve"> species present</w:t>
      </w:r>
      <w:del w:id="320" w:author="Katherine Hayes" w:date="2024-08-19T09:43:00Z">
        <w:r w:rsidRPr="005A5E3C" w:rsidDel="0040748B">
          <w:delText xml:space="preserve"> (3.38 - 14.1, lower - upper bounds of 95% CI, P less than 0.001)</w:delText>
        </w:r>
      </w:del>
      <w:r w:rsidRPr="005A5E3C">
        <w:t xml:space="preserve"> than in unburned plots. Twice-burned plots had </w:t>
      </w:r>
      <w:del w:id="321" w:author="Katherine Hayes" w:date="2024-08-19T09:43:00Z">
        <w:r w:rsidRPr="005A5E3C" w:rsidDel="0040748B">
          <w:delText>4.88</w:delText>
        </w:r>
      </w:del>
      <w:ins w:id="322" w:author="Katherine Hayes" w:date="2024-08-19T09:43:00Z">
        <w:r w:rsidR="0040748B" w:rsidRPr="005A5E3C">
          <w:t>5</w:t>
        </w:r>
      </w:ins>
      <w:r w:rsidRPr="005A5E3C">
        <w:t xml:space="preserve"> fewer species on average</w:t>
      </w:r>
      <w:del w:id="323" w:author="Katherine Hayes" w:date="2024-08-19T09:43:00Z">
        <w:r w:rsidRPr="005A5E3C" w:rsidDel="0040748B">
          <w:delText xml:space="preserve"> (0.487 - 9.26, lower - upper bounds of 95% CI, P = 0.026)</w:delText>
        </w:r>
      </w:del>
      <w:r w:rsidRPr="005A5E3C">
        <w:t xml:space="preserve"> than once-burned plots. Plant species richness in the twice-burned communities was comparable to both the unburned and the thrice-burned plant communities, </w:t>
      </w:r>
      <w:del w:id="324" w:author="Katherine Hayes" w:date="2024-08-19T09:43:00Z">
        <w:r w:rsidRPr="005A5E3C" w:rsidDel="0040748B">
          <w:delText>which had</w:delText>
        </w:r>
      </w:del>
      <w:ins w:id="325" w:author="Katherine Hayes" w:date="2024-08-19T09:43:00Z">
        <w:r w:rsidR="0040748B" w:rsidRPr="005A5E3C">
          <w:t>with</w:t>
        </w:r>
      </w:ins>
      <w:r w:rsidRPr="005A5E3C">
        <w:t xml:space="preserve"> an average of </w:t>
      </w:r>
      <w:del w:id="326" w:author="Katherine Hayes" w:date="2024-08-19T09:43:00Z">
        <w:r w:rsidRPr="005A5E3C" w:rsidDel="0040748B">
          <w:delText xml:space="preserve">17.7 </w:delText>
        </w:r>
      </w:del>
      <w:ins w:id="327" w:author="Katherine Hayes" w:date="2024-08-19T09:43:00Z">
        <w:r w:rsidR="0040748B" w:rsidRPr="005A5E3C">
          <w:t xml:space="preserve">18 </w:t>
        </w:r>
      </w:ins>
      <w:r w:rsidRPr="005A5E3C">
        <w:t>species (</w:t>
      </w:r>
      <w:del w:id="328" w:author="Katherine Hayes" w:date="2024-08-19T09:43:00Z">
        <w:r w:rsidRPr="005A5E3C" w:rsidDel="0040748B">
          <w:delText xml:space="preserve">± 2.13 species, 95% CI, </w:delText>
        </w:r>
      </w:del>
      <w:r w:rsidRPr="005A5E3C">
        <w:t xml:space="preserve">Fig. 3A). Understory plant community diversity, as measured by the Simpson's diversity index showed similar differentiation of the unburned plant community to the burned plant communities (F = 34.2, </w:t>
      </w:r>
      <w:proofErr w:type="spellStart"/>
      <w:r w:rsidRPr="005A5E3C">
        <w:t>df</w:t>
      </w:r>
      <w:proofErr w:type="spellEnd"/>
      <w:r w:rsidRPr="005A5E3C">
        <w:t xml:space="preserve"> = 3, P less than 0.001). Understory plant community diversity was lowest in the unburned community (0.4</w:t>
      </w:r>
      <w:ins w:id="329" w:author="Katherine Hayes" w:date="2024-08-19T09:59:00Z">
        <w:r w:rsidR="0003773D" w:rsidRPr="005A5E3C">
          <w:t>5</w:t>
        </w:r>
      </w:ins>
      <w:del w:id="330" w:author="Katherine Hayes" w:date="2024-08-19T09:59:00Z">
        <w:r w:rsidRPr="005A5E3C" w:rsidDel="0003773D">
          <w:delText>47</w:delText>
        </w:r>
      </w:del>
      <w:r w:rsidRPr="005A5E3C">
        <w:t xml:space="preserve"> ± 0.14</w:t>
      </w:r>
      <w:del w:id="331" w:author="Katherine Hayes" w:date="2024-08-19T10:00:00Z">
        <w:r w:rsidRPr="005A5E3C" w:rsidDel="0003773D">
          <w:delText>4</w:delText>
        </w:r>
      </w:del>
      <w:r w:rsidRPr="005A5E3C">
        <w:t xml:space="preserve">, 95% CI) and differed significantly from understory plant community diversity in all burned communities (Fig. 3B). </w:t>
      </w:r>
    </w:p>
    <w:p w14:paraId="00000036" w14:textId="1FD3D633" w:rsidR="003F25E5" w:rsidRPr="005A5E3C" w:rsidRDefault="0040748B" w:rsidP="0073375A">
      <w:pPr>
        <w:ind w:firstLine="720"/>
      </w:pPr>
      <w:ins w:id="332" w:author="Katherine Hayes" w:date="2024-08-19T09:44:00Z">
        <w:r w:rsidRPr="005A5E3C">
          <w:t xml:space="preserve">We observed high turnover in species assemblages between </w:t>
        </w:r>
      </w:ins>
      <w:del w:id="333" w:author="Katherine Hayes" w:date="2024-08-19T09:44:00Z">
        <w:r w:rsidR="00000000" w:rsidRPr="005A5E3C" w:rsidDel="0040748B">
          <w:delText>Species assemblages had large turnover when co</w:delText>
        </w:r>
      </w:del>
      <w:del w:id="334" w:author="Katherine Hayes" w:date="2024-08-19T09:53:00Z">
        <w:r w:rsidR="00000000" w:rsidRPr="005A5E3C" w:rsidDel="0040748B">
          <w:delText xml:space="preserve">mparing </w:delText>
        </w:r>
      </w:del>
      <w:r w:rsidR="00000000" w:rsidRPr="005A5E3C">
        <w:t xml:space="preserve">unburned </w:t>
      </w:r>
      <w:ins w:id="335" w:author="Katherine Hayes" w:date="2024-08-19T09:54:00Z">
        <w:r w:rsidR="0003773D" w:rsidRPr="005A5E3C">
          <w:t>and</w:t>
        </w:r>
      </w:ins>
      <w:del w:id="336" w:author="Katherine Hayes" w:date="2024-08-19T09:54:00Z">
        <w:r w:rsidR="00000000" w:rsidRPr="005A5E3C" w:rsidDel="0003773D">
          <w:delText>to</w:delText>
        </w:r>
      </w:del>
      <w:r w:rsidR="00000000" w:rsidRPr="005A5E3C">
        <w:t xml:space="preserve"> burned </w:t>
      </w:r>
      <w:del w:id="337" w:author="Katherine Hayes" w:date="2024-08-19T09:54:00Z">
        <w:r w:rsidR="00000000" w:rsidRPr="005A5E3C" w:rsidDel="0003773D">
          <w:delText xml:space="preserve">and </w:delText>
        </w:r>
      </w:del>
      <w:ins w:id="338" w:author="Katherine Hayes" w:date="2024-08-19T09:54:00Z">
        <w:r w:rsidR="0003773D" w:rsidRPr="005A5E3C">
          <w:t>/</w:t>
        </w:r>
        <w:r w:rsidR="0003773D" w:rsidRPr="005A5E3C">
          <w:t xml:space="preserve"> </w:t>
        </w:r>
      </w:ins>
      <w:r w:rsidR="00000000" w:rsidRPr="005A5E3C">
        <w:t>reburned understory plant communities</w:t>
      </w:r>
      <w:ins w:id="339" w:author="Katherine Hayes" w:date="2024-08-19T09:54:00Z">
        <w:r w:rsidR="0003773D" w:rsidRPr="005A5E3C">
          <w:t xml:space="preserve"> (61% between unburned to once-burned, </w:t>
        </w:r>
      </w:ins>
      <w:ins w:id="340" w:author="Katherine Hayes" w:date="2024-08-19T09:55:00Z">
        <w:r w:rsidR="0003773D" w:rsidRPr="005A5E3C">
          <w:t>66% between unburned and twice- and 60% between unburned to thrice-)</w:t>
        </w:r>
      </w:ins>
      <w:r w:rsidR="00000000" w:rsidRPr="005A5E3C">
        <w:t xml:space="preserve">, </w:t>
      </w:r>
      <w:del w:id="341" w:author="Katherine Hayes" w:date="2024-08-19T09:54:00Z">
        <w:r w:rsidR="00000000" w:rsidRPr="005A5E3C" w:rsidDel="0003773D">
          <w:delText xml:space="preserve">and </w:delText>
        </w:r>
      </w:del>
      <w:ins w:id="342" w:author="Katherine Hayes" w:date="2024-08-19T09:54:00Z">
        <w:r w:rsidR="0003773D" w:rsidRPr="005A5E3C">
          <w:t xml:space="preserve">but </w:t>
        </w:r>
      </w:ins>
      <w:r w:rsidR="00000000" w:rsidRPr="005A5E3C">
        <w:t xml:space="preserve">less turnover </w:t>
      </w:r>
      <w:del w:id="343" w:author="Katherine Hayes" w:date="2024-08-19T09:54:00Z">
        <w:r w:rsidR="00000000" w:rsidRPr="005A5E3C" w:rsidDel="0003773D">
          <w:delText>when comparing across</w:delText>
        </w:r>
      </w:del>
      <w:ins w:id="344" w:author="Katherine Hayes" w:date="2024-08-19T09:54:00Z">
        <w:r w:rsidR="0003773D" w:rsidRPr="005A5E3C">
          <w:t>between</w:t>
        </w:r>
      </w:ins>
      <w:r w:rsidR="00000000" w:rsidRPr="005A5E3C">
        <w:t xml:space="preserve"> burned and reburned communities. </w:t>
      </w:r>
      <w:del w:id="345" w:author="Katherine Hayes" w:date="2024-08-19T09:55:00Z">
        <w:r w:rsidR="00000000" w:rsidRPr="005A5E3C" w:rsidDel="0003773D">
          <w:delText xml:space="preserve">There was a 61.3% turnover rate in understory plant species when comparing the unburned community to the once-burned community. Similarly, we observed a 66.1% turnover rate when comparing the unburned plant community to the twice-burned community and a 60.0% turnover rate when comparing the unburned plant community to the thrice-burned community. </w:delText>
        </w:r>
      </w:del>
      <w:r w:rsidR="00000000" w:rsidRPr="005A5E3C">
        <w:t xml:space="preserve">The turnover rate </w:t>
      </w:r>
      <w:del w:id="346" w:author="Katherine Hayes" w:date="2024-08-19T09:55:00Z">
        <w:r w:rsidR="00000000" w:rsidRPr="005A5E3C" w:rsidDel="0003773D">
          <w:delText>for the</w:delText>
        </w:r>
      </w:del>
      <w:ins w:id="347" w:author="Katherine Hayes" w:date="2024-08-19T09:55:00Z">
        <w:r w:rsidR="0003773D" w:rsidRPr="005A5E3C">
          <w:t>between</w:t>
        </w:r>
      </w:ins>
      <w:r w:rsidR="00000000" w:rsidRPr="005A5E3C">
        <w:t xml:space="preserve"> once-burned to twice-burned communit</w:t>
      </w:r>
      <w:ins w:id="348" w:author="Katherine Hayes" w:date="2024-08-19T09:56:00Z">
        <w:r w:rsidR="0003773D" w:rsidRPr="005A5E3C">
          <w:t>ies</w:t>
        </w:r>
      </w:ins>
      <w:del w:id="349" w:author="Katherine Hayes" w:date="2024-08-19T09:56:00Z">
        <w:r w:rsidR="00000000" w:rsidRPr="005A5E3C" w:rsidDel="0003773D">
          <w:delText>y</w:delText>
        </w:r>
      </w:del>
      <w:r w:rsidR="00000000" w:rsidRPr="005A5E3C">
        <w:t xml:space="preserve"> was </w:t>
      </w:r>
      <w:del w:id="350" w:author="Katherine Hayes" w:date="2024-08-19T09:57:00Z">
        <w:r w:rsidR="00000000" w:rsidRPr="005A5E3C" w:rsidDel="0003773D">
          <w:delText>39.8</w:delText>
        </w:r>
      </w:del>
      <w:ins w:id="351" w:author="Katherine Hayes" w:date="2024-08-19T09:57:00Z">
        <w:r w:rsidR="0003773D" w:rsidRPr="005A5E3C">
          <w:t>40</w:t>
        </w:r>
      </w:ins>
      <w:r w:rsidR="00000000" w:rsidRPr="005A5E3C">
        <w:t>%</w:t>
      </w:r>
      <w:ins w:id="352" w:author="Katherine Hayes" w:date="2024-08-19T09:55:00Z">
        <w:r w:rsidR="0003773D" w:rsidRPr="005A5E3C">
          <w:t xml:space="preserve">, </w:t>
        </w:r>
      </w:ins>
      <w:del w:id="353" w:author="Katherine Hayes" w:date="2024-08-19T09:55:00Z">
        <w:r w:rsidR="00000000" w:rsidRPr="005A5E3C" w:rsidDel="0003773D">
          <w:delText xml:space="preserve"> which </w:delText>
        </w:r>
        <w:r w:rsidR="00504B7E" w:rsidRPr="005A5E3C" w:rsidDel="0003773D">
          <w:delText>is</w:delText>
        </w:r>
        <w:r w:rsidR="00000000" w:rsidRPr="005A5E3C" w:rsidDel="0003773D">
          <w:delText xml:space="preserve"> </w:delText>
        </w:r>
      </w:del>
      <w:r w:rsidR="00000000" w:rsidRPr="005A5E3C">
        <w:t xml:space="preserve">similar to the turnover rate </w:t>
      </w:r>
      <w:del w:id="354" w:author="Katherine Hayes" w:date="2024-08-19T09:56:00Z">
        <w:r w:rsidR="00000000" w:rsidRPr="005A5E3C" w:rsidDel="0003773D">
          <w:delText>from the</w:delText>
        </w:r>
      </w:del>
      <w:ins w:id="355" w:author="Katherine Hayes" w:date="2024-08-19T09:56:00Z">
        <w:r w:rsidR="0003773D" w:rsidRPr="005A5E3C">
          <w:t>between</w:t>
        </w:r>
      </w:ins>
      <w:r w:rsidR="00000000" w:rsidRPr="005A5E3C">
        <w:t xml:space="preserve"> twice-burned to thrice-burned communit</w:t>
      </w:r>
      <w:ins w:id="356" w:author="Katherine Hayes" w:date="2024-08-19T09:56:00Z">
        <w:r w:rsidR="0003773D" w:rsidRPr="005A5E3C">
          <w:t>ies</w:t>
        </w:r>
      </w:ins>
      <w:del w:id="357" w:author="Katherine Hayes" w:date="2024-08-19T09:56:00Z">
        <w:r w:rsidR="00000000" w:rsidRPr="005A5E3C" w:rsidDel="0003773D">
          <w:delText>y</w:delText>
        </w:r>
      </w:del>
      <w:r w:rsidR="00000000" w:rsidRPr="005A5E3C">
        <w:t xml:space="preserve"> (35</w:t>
      </w:r>
      <w:del w:id="358" w:author="Katherine Hayes" w:date="2024-08-19T09:57:00Z">
        <w:r w:rsidR="00000000" w:rsidRPr="005A5E3C" w:rsidDel="0003773D">
          <w:delText>.2</w:delText>
        </w:r>
      </w:del>
      <w:r w:rsidR="00000000" w:rsidRPr="005A5E3C">
        <w:t xml:space="preserve">%) </w:t>
      </w:r>
      <w:r w:rsidR="00000000" w:rsidRPr="005A5E3C">
        <w:lastRenderedPageBreak/>
        <w:t xml:space="preserve">and </w:t>
      </w:r>
      <w:del w:id="359" w:author="Katherine Hayes" w:date="2024-08-19T09:56:00Z">
        <w:r w:rsidR="00000000" w:rsidRPr="005A5E3C" w:rsidDel="0003773D">
          <w:delText xml:space="preserve">the turnover rate between the </w:delText>
        </w:r>
      </w:del>
      <w:r w:rsidR="00000000" w:rsidRPr="005A5E3C">
        <w:t xml:space="preserve">once-burned to thrice-burned </w:t>
      </w:r>
      <w:del w:id="360" w:author="Katherine Hayes" w:date="2024-08-19T09:56:00Z">
        <w:r w:rsidR="00000000" w:rsidRPr="005A5E3C" w:rsidDel="0003773D">
          <w:delText xml:space="preserve">community </w:delText>
        </w:r>
      </w:del>
      <w:r w:rsidR="00000000" w:rsidRPr="005A5E3C">
        <w:t>(35</w:t>
      </w:r>
      <w:del w:id="361" w:author="Katherine Hayes" w:date="2024-08-19T09:57:00Z">
        <w:r w:rsidR="00000000" w:rsidRPr="005A5E3C" w:rsidDel="0003773D">
          <w:delText>.1</w:delText>
        </w:r>
      </w:del>
      <w:r w:rsidR="00000000" w:rsidRPr="005A5E3C">
        <w:t>%).  Mosses generally maintained the highest average cover across all burn categories (95</w:t>
      </w:r>
      <w:del w:id="362" w:author="Katherine Hayes" w:date="2024-08-19T09:57:00Z">
        <w:r w:rsidR="00000000" w:rsidRPr="005A5E3C" w:rsidDel="0003773D">
          <w:delText>.5</w:delText>
        </w:r>
      </w:del>
      <w:r w:rsidR="00000000" w:rsidRPr="005A5E3C">
        <w:t>% ± 8</w:t>
      </w:r>
      <w:del w:id="363" w:author="Katherine Hayes" w:date="2024-08-19T09:57:00Z">
        <w:r w:rsidR="00000000" w:rsidRPr="005A5E3C" w:rsidDel="0003773D">
          <w:delText>.02</w:delText>
        </w:r>
      </w:del>
      <w:r w:rsidR="00000000" w:rsidRPr="005A5E3C">
        <w:t>% unburned, 24</w:t>
      </w:r>
      <w:del w:id="364" w:author="Katherine Hayes" w:date="2024-08-19T09:57:00Z">
        <w:r w:rsidR="00000000" w:rsidRPr="005A5E3C" w:rsidDel="0003773D">
          <w:delText>.5</w:delText>
        </w:r>
      </w:del>
      <w:r w:rsidR="00000000" w:rsidRPr="005A5E3C">
        <w:t>% ± 9</w:t>
      </w:r>
      <w:del w:id="365" w:author="Katherine Hayes" w:date="2024-08-19T09:57:00Z">
        <w:r w:rsidR="00000000" w:rsidRPr="005A5E3C" w:rsidDel="0003773D">
          <w:delText>.20</w:delText>
        </w:r>
      </w:del>
      <w:r w:rsidR="00000000" w:rsidRPr="005A5E3C">
        <w:t>% once-burned, 44</w:t>
      </w:r>
      <w:del w:id="366" w:author="Katherine Hayes" w:date="2024-08-19T09:57:00Z">
        <w:r w:rsidR="00000000" w:rsidRPr="005A5E3C" w:rsidDel="0003773D">
          <w:delText>.0</w:delText>
        </w:r>
      </w:del>
      <w:r w:rsidR="00000000" w:rsidRPr="005A5E3C">
        <w:t>% ± 21</w:t>
      </w:r>
      <w:del w:id="367" w:author="Katherine Hayes" w:date="2024-08-19T09:57:00Z">
        <w:r w:rsidR="00000000" w:rsidRPr="005A5E3C" w:rsidDel="0003773D">
          <w:delText>.0</w:delText>
        </w:r>
      </w:del>
      <w:r w:rsidR="00000000" w:rsidRPr="005A5E3C">
        <w:t>% twice-burned, &amp; 50</w:t>
      </w:r>
      <w:del w:id="368" w:author="Katherine Hayes" w:date="2024-08-19T09:57:00Z">
        <w:r w:rsidR="00000000" w:rsidRPr="005A5E3C" w:rsidDel="0003773D">
          <w:delText>.5</w:delText>
        </w:r>
      </w:del>
      <w:r w:rsidR="00000000" w:rsidRPr="005A5E3C">
        <w:t>% ± 1</w:t>
      </w:r>
      <w:del w:id="369" w:author="Katherine Hayes" w:date="2024-08-19T09:57:00Z">
        <w:r w:rsidR="00000000" w:rsidRPr="005A5E3C" w:rsidDel="0003773D">
          <w:delText>0.3</w:delText>
        </w:r>
      </w:del>
      <w:ins w:id="370" w:author="Katherine Hayes" w:date="2024-08-19T09:57:00Z">
        <w:r w:rsidR="0003773D" w:rsidRPr="005A5E3C">
          <w:t>0</w:t>
        </w:r>
      </w:ins>
      <w:r w:rsidR="00000000" w:rsidRPr="005A5E3C">
        <w:t>% thrice-burned, Fig</w:t>
      </w:r>
      <w:r w:rsidR="00E5558E" w:rsidRPr="005A5E3C">
        <w:t>.</w:t>
      </w:r>
      <w:r w:rsidR="00000000" w:rsidRPr="005A5E3C">
        <w:t xml:space="preserve"> 4, Table S2) with the exception of the once-burned community which was dominated by shrubs (48</w:t>
      </w:r>
      <w:del w:id="371" w:author="Katherine Hayes" w:date="2024-08-19T09:57:00Z">
        <w:r w:rsidR="00000000" w:rsidRPr="005A5E3C" w:rsidDel="0003773D">
          <w:delText>.3</w:delText>
        </w:r>
      </w:del>
      <w:r w:rsidR="00000000" w:rsidRPr="005A5E3C">
        <w:t>% ± 1</w:t>
      </w:r>
      <w:ins w:id="372" w:author="Katherine Hayes" w:date="2024-08-19T09:57:00Z">
        <w:r w:rsidR="0003773D" w:rsidRPr="005A5E3C">
          <w:t>1</w:t>
        </w:r>
      </w:ins>
      <w:del w:id="373" w:author="Katherine Hayes" w:date="2024-08-19T09:57:00Z">
        <w:r w:rsidR="00000000" w:rsidRPr="005A5E3C" w:rsidDel="0003773D">
          <w:delText>0.6</w:delText>
        </w:r>
      </w:del>
      <w:r w:rsidR="00000000" w:rsidRPr="005A5E3C">
        <w:t>%, Fig</w:t>
      </w:r>
      <w:r w:rsidR="00E5558E" w:rsidRPr="005A5E3C">
        <w:t>.</w:t>
      </w:r>
      <w:r w:rsidR="00000000" w:rsidRPr="005A5E3C">
        <w:t xml:space="preserve"> 4, Table S2). Aside from mosses, all functional groups (shrubs, lichens, graminoids, forbs, and seedless vascular plants) had higher average cover in the once-burned community than the unburned community (Table S2). Average cover of all functional groups except mosses and seedless vascular plants was lower in the reburned communities than the once-burned community (Table S2). Across all plots, mosses comprised the most species diversity in the understory plant community, making up </w:t>
      </w:r>
      <w:del w:id="374" w:author="Katherine Hayes" w:date="2024-08-19T09:58:00Z">
        <w:r w:rsidR="00000000" w:rsidRPr="005A5E3C" w:rsidDel="0003773D">
          <w:delText>29.85</w:delText>
        </w:r>
      </w:del>
      <w:ins w:id="375" w:author="Katherine Hayes" w:date="2024-08-19T09:58:00Z">
        <w:r w:rsidR="0003773D" w:rsidRPr="005A5E3C">
          <w:t>30</w:t>
        </w:r>
      </w:ins>
      <w:r w:rsidR="00000000" w:rsidRPr="005A5E3C">
        <w:t>% of the unique species observed (number of species = 20), followed by shrubs (22</w:t>
      </w:r>
      <w:del w:id="376" w:author="Katherine Hayes" w:date="2024-08-19T09:58:00Z">
        <w:r w:rsidR="00000000" w:rsidRPr="005A5E3C" w:rsidDel="0003773D">
          <w:delText>.39</w:delText>
        </w:r>
      </w:del>
      <w:r w:rsidR="00000000" w:rsidRPr="005A5E3C">
        <w:t>%, n = 15), lichens (2</w:t>
      </w:r>
      <w:ins w:id="377" w:author="Katherine Hayes" w:date="2024-08-19T09:58:00Z">
        <w:r w:rsidR="0003773D" w:rsidRPr="005A5E3C">
          <w:t>1</w:t>
        </w:r>
      </w:ins>
      <w:del w:id="378" w:author="Katherine Hayes" w:date="2024-08-19T09:58:00Z">
        <w:r w:rsidR="00000000" w:rsidRPr="005A5E3C" w:rsidDel="0003773D">
          <w:delText>0.90</w:delText>
        </w:r>
      </w:del>
      <w:r w:rsidR="00000000" w:rsidRPr="005A5E3C">
        <w:t>%, n = 14), forbs (1</w:t>
      </w:r>
      <w:del w:id="379" w:author="Katherine Hayes" w:date="2024-08-19T09:58:00Z">
        <w:r w:rsidR="00000000" w:rsidRPr="005A5E3C" w:rsidDel="0003773D">
          <w:delText>4</w:delText>
        </w:r>
      </w:del>
      <w:ins w:id="380" w:author="Katherine Hayes" w:date="2024-08-19T09:58:00Z">
        <w:r w:rsidR="0003773D" w:rsidRPr="005A5E3C">
          <w:t>5</w:t>
        </w:r>
      </w:ins>
      <w:del w:id="381" w:author="Katherine Hayes" w:date="2024-08-19T09:58:00Z">
        <w:r w:rsidR="00000000" w:rsidRPr="005A5E3C" w:rsidDel="0003773D">
          <w:delText>.93</w:delText>
        </w:r>
      </w:del>
      <w:r w:rsidR="00000000" w:rsidRPr="005A5E3C">
        <w:t>%, n = 10), graminoids (7</w:t>
      </w:r>
      <w:del w:id="382" w:author="Katherine Hayes" w:date="2024-08-19T09:58:00Z">
        <w:r w:rsidR="00000000" w:rsidRPr="005A5E3C" w:rsidDel="0003773D">
          <w:delText>.46</w:delText>
        </w:r>
      </w:del>
      <w:r w:rsidR="00000000" w:rsidRPr="005A5E3C">
        <w:t>%, n = 5), and finally seedless vascular species (4</w:t>
      </w:r>
      <w:del w:id="383" w:author="Katherine Hayes" w:date="2024-08-19T09:58:00Z">
        <w:r w:rsidR="00000000" w:rsidRPr="005A5E3C" w:rsidDel="0003773D">
          <w:delText>.48</w:delText>
        </w:r>
      </w:del>
      <w:r w:rsidR="00000000" w:rsidRPr="005A5E3C">
        <w:t xml:space="preserve">%, n = 3). We observed a total of 67 unique species across 41 genera of plants (including mosses and lichens; Table S3), across all plots and number of fires (n = 26). </w:t>
      </w:r>
    </w:p>
    <w:p w14:paraId="00000038" w14:textId="58C50A22" w:rsidR="003F25E5" w:rsidRPr="005A5E3C" w:rsidRDefault="00E0491F" w:rsidP="00FD733D">
      <w:pPr>
        <w:pStyle w:val="Heading3"/>
        <w:ind w:firstLine="720"/>
        <w:rPr>
          <w:b/>
          <w:bCs/>
        </w:rPr>
      </w:pPr>
      <w:ins w:id="384" w:author="Katherine Hayes" w:date="2024-07-26T11:37:00Z">
        <w:r w:rsidRPr="005A5E3C">
          <w:t xml:space="preserve">What are the effects of </w:t>
        </w:r>
        <w:r w:rsidRPr="005A5E3C">
          <w:rPr>
            <w:color w:val="000000"/>
          </w:rPr>
          <w:t xml:space="preserve">abiotic filters </w:t>
        </w:r>
        <w:r w:rsidRPr="005A5E3C">
          <w:t>on</w:t>
        </w:r>
        <w:r w:rsidRPr="005A5E3C">
          <w:rPr>
            <w:color w:val="000000"/>
          </w:rPr>
          <w:t xml:space="preserve"> </w:t>
        </w:r>
        <w:r w:rsidRPr="005A5E3C">
          <w:t>understory plant</w:t>
        </w:r>
        <w:r w:rsidRPr="005A5E3C">
          <w:rPr>
            <w:color w:val="000000"/>
          </w:rPr>
          <w:t xml:space="preserve"> </w:t>
        </w:r>
        <w:r w:rsidRPr="005A5E3C">
          <w:t xml:space="preserve">species </w:t>
        </w:r>
        <w:r w:rsidRPr="005A5E3C">
          <w:rPr>
            <w:color w:val="000000"/>
          </w:rPr>
          <w:t>richness</w:t>
        </w:r>
        <w:r w:rsidRPr="005A5E3C">
          <w:t xml:space="preserve"> and </w:t>
        </w:r>
        <w:r w:rsidRPr="005A5E3C">
          <w:rPr>
            <w:color w:val="000000"/>
          </w:rPr>
          <w:t xml:space="preserve">understory community </w:t>
        </w:r>
        <w:r w:rsidRPr="005A5E3C">
          <w:t>diversity</w:t>
        </w:r>
        <w:r w:rsidRPr="005A5E3C">
          <w:rPr>
            <w:color w:val="000000"/>
          </w:rPr>
          <w:t xml:space="preserve"> within burned and reburned stands?</w:t>
        </w:r>
      </w:ins>
      <w:del w:id="385" w:author="Katherine Hayes" w:date="2024-07-26T11:37:00Z">
        <w:r w:rsidRPr="005A5E3C" w:rsidDel="00E0491F">
          <w:rPr>
            <w:b/>
            <w:bCs/>
          </w:rPr>
          <w:delText xml:space="preserve">Abiotic </w:delText>
        </w:r>
        <w:r w:rsidR="00FD733D" w:rsidRPr="005A5E3C" w:rsidDel="00E0491F">
          <w:rPr>
            <w:b/>
            <w:bCs/>
          </w:rPr>
          <w:delText>f</w:delText>
        </w:r>
        <w:r w:rsidRPr="005A5E3C" w:rsidDel="00E0491F">
          <w:rPr>
            <w:b/>
            <w:bCs/>
          </w:rPr>
          <w:delText>ilters</w:delText>
        </w:r>
        <w:r w:rsidR="00FD733D" w:rsidRPr="005A5E3C" w:rsidDel="00E0491F">
          <w:rPr>
            <w:b/>
            <w:bCs/>
          </w:rPr>
          <w:delText xml:space="preserve"> </w:delText>
        </w:r>
      </w:del>
      <w:r w:rsidR="00FD733D" w:rsidRPr="005A5E3C">
        <w:rPr>
          <w:b/>
          <w:bCs/>
        </w:rPr>
        <w:t>–</w:t>
      </w:r>
    </w:p>
    <w:p w14:paraId="00000039" w14:textId="37FECEC7" w:rsidR="003F25E5" w:rsidRPr="005A5E3C" w:rsidRDefault="00102414" w:rsidP="00AB63BC">
      <w:pPr>
        <w:ind w:firstLine="720"/>
      </w:pPr>
      <w:ins w:id="386" w:author="Katherine Hayes" w:date="2024-08-19T10:00:00Z">
        <w:r w:rsidRPr="005A5E3C">
          <w:t>While s</w:t>
        </w:r>
      </w:ins>
      <w:ins w:id="387" w:author="Katherine Hayes" w:date="2024-08-19T10:01:00Z">
        <w:r w:rsidRPr="005A5E3C">
          <w:t xml:space="preserve">olar irradiance and </w:t>
        </w:r>
        <w:proofErr w:type="spellStart"/>
        <w:r w:rsidRPr="005A5E3C">
          <w:t>soilr</w:t>
        </w:r>
        <w:proofErr w:type="spellEnd"/>
        <w:r w:rsidRPr="005A5E3C">
          <w:t xml:space="preserve"> organic layer depth </w:t>
        </w:r>
        <w:proofErr w:type="spellStart"/>
        <w:r w:rsidRPr="005A5E3C">
          <w:t>varied</w:t>
        </w:r>
        <w:proofErr w:type="spellEnd"/>
        <w:r w:rsidRPr="005A5E3C">
          <w:t xml:space="preserve"> across unburned, burned and reburned plots (Table S4), </w:t>
        </w:r>
      </w:ins>
      <w:del w:id="388" w:author="Katherine Hayes" w:date="2024-08-19T10:01:00Z">
        <w:r w:rsidR="00000000" w:rsidRPr="005A5E3C" w:rsidDel="00102414">
          <w:delText>W</w:delText>
        </w:r>
      </w:del>
      <w:ins w:id="389" w:author="Katherine Hayes" w:date="2024-08-19T10:01:00Z">
        <w:r w:rsidRPr="005A5E3C">
          <w:t>w</w:t>
        </w:r>
      </w:ins>
      <w:r w:rsidR="00000000" w:rsidRPr="005A5E3C">
        <w:t xml:space="preserve">e observed no statistically significant effect (P </w:t>
      </w:r>
      <w:del w:id="390" w:author="Katherine Hayes" w:date="2024-08-19T09:58:00Z">
        <w:r w:rsidR="00000000" w:rsidRPr="005A5E3C" w:rsidDel="0003773D">
          <w:delText>greater than</w:delText>
        </w:r>
      </w:del>
      <w:ins w:id="391" w:author="Katherine Hayes" w:date="2024-08-19T09:58:00Z">
        <w:r w:rsidR="0003773D" w:rsidRPr="005A5E3C">
          <w:t>&lt;</w:t>
        </w:r>
      </w:ins>
      <w:r w:rsidR="00000000" w:rsidRPr="005A5E3C">
        <w:t xml:space="preserve"> 0.05) of </w:t>
      </w:r>
      <w:r w:rsidR="00FC014C" w:rsidRPr="005A5E3C">
        <w:t>either</w:t>
      </w:r>
      <w:r w:rsidR="00000000" w:rsidRPr="005A5E3C">
        <w:t xml:space="preserve"> </w:t>
      </w:r>
      <w:del w:id="392" w:author="Katherine Hayes" w:date="2024-08-19T10:01:00Z">
        <w:r w:rsidR="00000000" w:rsidRPr="005A5E3C" w:rsidDel="00102414">
          <w:delText xml:space="preserve">environmental covariate (solar irradiance, or organic layer depth) </w:delText>
        </w:r>
      </w:del>
      <w:r w:rsidR="00000000" w:rsidRPr="005A5E3C">
        <w:t xml:space="preserve">on </w:t>
      </w:r>
      <w:del w:id="393" w:author="Katherine Hayes" w:date="2024-08-19T10:01:00Z">
        <w:r w:rsidR="00000000" w:rsidRPr="005A5E3C" w:rsidDel="00102414">
          <w:delText xml:space="preserve">either </w:delText>
        </w:r>
      </w:del>
      <w:r w:rsidR="00000000" w:rsidRPr="005A5E3C">
        <w:t>plant species richness or understory diversity</w:t>
      </w:r>
      <w:del w:id="394" w:author="Katherine Hayes" w:date="2024-08-19T10:01:00Z">
        <w:r w:rsidR="00000000" w:rsidRPr="005A5E3C" w:rsidDel="00102414">
          <w:delText>, as measured by the Simpson’s diversity index within burned and reburned plots</w:delText>
        </w:r>
      </w:del>
      <w:r w:rsidR="00000000" w:rsidRPr="005A5E3C">
        <w:t xml:space="preserve"> (Table 1).</w:t>
      </w:r>
      <w:r w:rsidR="0008017D" w:rsidRPr="005A5E3C">
        <w:t xml:space="preserve"> </w:t>
      </w:r>
      <w:del w:id="395" w:author="Katherine Hayes" w:date="2024-08-19T10:01:00Z">
        <w:r w:rsidR="0008017D" w:rsidRPr="005A5E3C" w:rsidDel="00102414">
          <w:delText xml:space="preserve">Solar irradiance and organic layer depth did vary across unburned, burned, and reburned plots (Table S4). </w:delText>
        </w:r>
      </w:del>
      <w:r w:rsidR="00000000" w:rsidRPr="005A5E3C">
        <w:t>A post-hoc power analysis determined that with our small sample size (n of burned and reburned plots = 21), degrees of freedom (</w:t>
      </w:r>
      <w:proofErr w:type="spellStart"/>
      <w:r w:rsidR="00000000" w:rsidRPr="005A5E3C">
        <w:t>df</w:t>
      </w:r>
      <w:proofErr w:type="spellEnd"/>
      <w:r w:rsidR="00000000" w:rsidRPr="005A5E3C">
        <w:t xml:space="preserve"> = 1</w:t>
      </w:r>
      <w:r w:rsidR="00B91E2C" w:rsidRPr="005A5E3C">
        <w:t>9</w:t>
      </w:r>
      <w:r w:rsidR="00000000" w:rsidRPr="005A5E3C">
        <w:t>) and significance threshold (alpha = 0.05)</w:t>
      </w:r>
      <w:ins w:id="396" w:author="Katherine Hayes" w:date="2024-07-26T11:38:00Z">
        <w:r w:rsidR="00E0491F" w:rsidRPr="005A5E3C">
          <w:t>,</w:t>
        </w:r>
      </w:ins>
      <w:r w:rsidR="00000000" w:rsidRPr="005A5E3C">
        <w:t xml:space="preserve"> </w:t>
      </w:r>
      <w:commentRangeStart w:id="397"/>
      <w:r w:rsidR="00000000" w:rsidRPr="005A5E3C">
        <w:t xml:space="preserve">we </w:t>
      </w:r>
      <w:ins w:id="398" w:author="Katherine Hayes" w:date="2024-07-26T11:38:00Z">
        <w:r w:rsidR="00E0491F" w:rsidRPr="005A5E3C">
          <w:t xml:space="preserve">were </w:t>
        </w:r>
      </w:ins>
      <w:ins w:id="399" w:author="Katherine Hayes" w:date="2024-08-19T10:00:00Z">
        <w:r w:rsidRPr="005A5E3C">
          <w:t xml:space="preserve">only </w:t>
        </w:r>
      </w:ins>
      <w:del w:id="400" w:author="Katherine Hayes" w:date="2024-08-19T10:00:00Z">
        <w:r w:rsidR="00000000" w:rsidRPr="005A5E3C" w:rsidDel="00102414">
          <w:delText xml:space="preserve">only be </w:delText>
        </w:r>
      </w:del>
      <w:r w:rsidR="00000000" w:rsidRPr="005A5E3C">
        <w:t>able to detect an effect on the intercept as small as 1.3</w:t>
      </w:r>
      <w:r w:rsidR="00B91E2C" w:rsidRPr="005A5E3C">
        <w:t>2</w:t>
      </w:r>
      <w:r w:rsidR="00000000" w:rsidRPr="005A5E3C">
        <w:t xml:space="preserve">. </w:t>
      </w:r>
      <w:commentRangeEnd w:id="397"/>
      <w:r w:rsidRPr="005A5E3C">
        <w:rPr>
          <w:rStyle w:val="CommentReference"/>
          <w:sz w:val="24"/>
          <w:szCs w:val="24"/>
          <w:rPrChange w:id="401" w:author="Katherine Hayes" w:date="2024-08-19T14:22:00Z">
            <w:rPr>
              <w:rStyle w:val="CommentReference"/>
            </w:rPr>
          </w:rPrChange>
        </w:rPr>
        <w:commentReference w:id="397"/>
      </w:r>
    </w:p>
    <w:p w14:paraId="0000007D" w14:textId="4FED1B87" w:rsidR="003F25E5" w:rsidRPr="005A5E3C" w:rsidRDefault="00FD733D">
      <w:pPr>
        <w:pStyle w:val="Heading1"/>
        <w:rPr>
          <w:szCs w:val="24"/>
        </w:rPr>
      </w:pPr>
      <w:r w:rsidRPr="005A5E3C">
        <w:rPr>
          <w:szCs w:val="24"/>
        </w:rPr>
        <w:lastRenderedPageBreak/>
        <w:t>DISCUSSION</w:t>
      </w:r>
    </w:p>
    <w:p w14:paraId="1C75F47F" w14:textId="77777777" w:rsidR="0066201E" w:rsidRPr="005A5E3C" w:rsidRDefault="00000000">
      <w:pPr>
        <w:ind w:firstLine="720"/>
        <w:rPr>
          <w:ins w:id="402" w:author="Katherine Hayes" w:date="2024-08-19T14:18:00Z"/>
        </w:rPr>
      </w:pPr>
      <w:r w:rsidRPr="005A5E3C">
        <w:t>Capturing the impact of short-interval fire on understory plant communities is</w:t>
      </w:r>
      <w:del w:id="403" w:author="Katherine Hayes" w:date="2024-08-19T10:01:00Z">
        <w:r w:rsidRPr="005A5E3C" w:rsidDel="00102414">
          <w:delText xml:space="preserve"> a</w:delText>
        </w:r>
      </w:del>
      <w:r w:rsidRPr="005A5E3C">
        <w:t xml:space="preserve"> critical </w:t>
      </w:r>
      <w:del w:id="404" w:author="Katherine Hayes" w:date="2024-08-19T10:01:00Z">
        <w:r w:rsidRPr="005A5E3C" w:rsidDel="00102414">
          <w:delText>element of</w:delText>
        </w:r>
      </w:del>
      <w:ins w:id="405" w:author="Katherine Hayes" w:date="2024-08-19T10:01:00Z">
        <w:r w:rsidR="00102414" w:rsidRPr="005A5E3C">
          <w:t>to</w:t>
        </w:r>
      </w:ins>
      <w:r w:rsidRPr="005A5E3C">
        <w:t xml:space="preserve"> understanding how boreal forests will continue to change </w:t>
      </w:r>
      <w:del w:id="406" w:author="Katherine Hayes" w:date="2024-08-19T10:02:00Z">
        <w:r w:rsidR="005D267B" w:rsidRPr="005A5E3C" w:rsidDel="00102414">
          <w:delText xml:space="preserve">as </w:delText>
        </w:r>
      </w:del>
      <w:ins w:id="407" w:author="Katherine Hayes" w:date="2024-08-19T10:02:00Z">
        <w:r w:rsidR="00102414" w:rsidRPr="005A5E3C">
          <w:t xml:space="preserve">with increasing </w:t>
        </w:r>
      </w:ins>
      <w:r w:rsidR="005D267B" w:rsidRPr="005A5E3C">
        <w:t>fire</w:t>
      </w:r>
      <w:r w:rsidRPr="005A5E3C">
        <w:t xml:space="preserve"> </w:t>
      </w:r>
      <w:del w:id="408" w:author="Katherine Hayes" w:date="2024-08-19T10:02:00Z">
        <w:r w:rsidRPr="005A5E3C" w:rsidDel="00102414">
          <w:delText xml:space="preserve">is likely to continue </w:delText>
        </w:r>
        <w:r w:rsidR="005B38C0" w:rsidRPr="005A5E3C" w:rsidDel="00102414">
          <w:delText>to</w:delText>
        </w:r>
      </w:del>
      <w:ins w:id="409" w:author="Katherine Hayes" w:date="2024-08-19T10:03:00Z">
        <w:r w:rsidR="00102414" w:rsidRPr="005A5E3C">
          <w:t>frequency and severity</w:t>
        </w:r>
      </w:ins>
      <w:del w:id="410" w:author="Katherine Hayes" w:date="2024-08-19T10:03:00Z">
        <w:r w:rsidR="005B38C0" w:rsidRPr="005A5E3C" w:rsidDel="00102414">
          <w:delText xml:space="preserve"> increase in</w:delText>
        </w:r>
        <w:r w:rsidRPr="005A5E3C" w:rsidDel="00102414">
          <w:delText xml:space="preserve"> frequency and extent</w:delText>
        </w:r>
      </w:del>
      <w:r w:rsidRPr="005A5E3C">
        <w:t xml:space="preserve"> </w:t>
      </w:r>
      <w:del w:id="411" w:author="Katherine Hayes" w:date="2024-08-19T14:15:00Z">
        <w:r w:rsidRPr="005A5E3C" w:rsidDel="0066201E">
          <w:delText xml:space="preserve">across boreal forests </w:delText>
        </w:r>
      </w:del>
      <w:del w:id="412" w:author="Katherine Hayes" w:date="2024-08-19T10:03:00Z">
        <w:r w:rsidR="005D267B" w:rsidRPr="005A5E3C" w:rsidDel="00102414">
          <w:delText>with warming</w:delText>
        </w:r>
        <w:r w:rsidRPr="005A5E3C" w:rsidDel="00102414">
          <w:delText xml:space="preserve"> temperatures</w:delText>
        </w:r>
      </w:del>
      <w:del w:id="413" w:author="Katherine Hayes" w:date="2024-08-19T10:02:00Z">
        <w:r w:rsidRPr="005A5E3C" w:rsidDel="00102414">
          <w:delText xml:space="preserve"> </w:delText>
        </w:r>
      </w:del>
      <w:r w:rsidR="00102414" w:rsidRPr="005A5E3C">
        <w:fldChar w:fldCharType="begin"/>
      </w:r>
      <w:r w:rsidR="00102414" w:rsidRPr="005A5E3C">
        <w:instrText xml:space="preserve"> ADDIN ZOTERO_ITEM CSL_CITATION {"citationID":"zl5jIpfL","properties":{"formattedCitation":"(Buma et al., 2022)","plainCitation":"(Buma et al., 2022)","noteIndex":0},"citationItems":[{"id":870,"uris":["http://zotero.org/users/10601290/items/SHF5N52E"],"itemData":{"id":870,"type":"article-journal","abstract":"Abstract\n            Climate drivers are increasingly creating conditions conducive to higher frequency fires. In the coniferous boreal forest, the world’s largest terrestrial biome, fires are historically common but relatively infrequent. Post-fire, regenerating forests are generally resistant to burning (strong fire self-regulation), favoring millennial coniferous resilience. However, short intervals between fires are associated with rapid, threshold-like losses of resilience and changes to broadleaf or shrub communities, impacting carbon content, habitat, and other ecosystem services. Fires burning the same location 2 + times comprise approximately 4% of all Alaskan boreal fire events since 1984, and the fraction of short-interval events (&lt; 20 years between fires) is increasing with time. While there is strong resistance to burning for the first decade after a fire, from 10 to 20 years post-fire resistance appears to decline. Reburning is biased towards coniferous forests and in areas with seasonally variable precipitation, and that proportion appears to be increasing with time, suggesting continued forest shifts as changing climatic drivers overwhelm the resistance of early postfire landscapes to reburning. As area burned in large fire years of ~ 15 years ago begin to mature, there is potential for more widespread shifts, which should be evaluated closely to understand finer grained patterns within this regional trend.","container-title":"Scientific Reports","DOI":"10.1038/s41598-022-08912-8","ISSN":"2045-2322","issue":"1","journalAbbreviation":"Sci Rep","language":"en","page":"4901","source":"DOI.org (Crossref)","title":"Short-interval fires increasing in the Alaskan boreal forest as fire self-regulation decays across forest types","volume":"12","author":[{"family":"Buma","given":"B."},{"family":"Hayes","given":"K."},{"family":"Weiss","given":"S."},{"family":"Lucash","given":"M."}],"issued":{"date-parts":[["2022",12]]},"citation-key":"Buma_2022"}}],"schema":"https://github.com/citation-style-language/schema/raw/master/csl-citation.json"} </w:instrText>
      </w:r>
      <w:r w:rsidR="00102414" w:rsidRPr="005A5E3C">
        <w:fldChar w:fldCharType="separate"/>
      </w:r>
      <w:r w:rsidR="00102414" w:rsidRPr="005A5E3C">
        <w:rPr>
          <w:noProof/>
        </w:rPr>
        <w:t>(Buma et al., 2022)</w:t>
      </w:r>
      <w:r w:rsidR="00102414" w:rsidRPr="005A5E3C">
        <w:fldChar w:fldCharType="end"/>
      </w:r>
      <w:del w:id="414" w:author="Katherine Hayes" w:date="2024-08-19T10:02:00Z">
        <w:r w:rsidR="005B38C0" w:rsidRPr="005A5E3C" w:rsidDel="00102414">
          <w:rPr>
            <w:b/>
            <w:bCs/>
            <w:highlight w:val="yellow"/>
          </w:rPr>
          <w:delText>CITE</w:delText>
        </w:r>
      </w:del>
      <w:r w:rsidRPr="005A5E3C">
        <w:t>. Th</w:t>
      </w:r>
      <w:ins w:id="415" w:author="Katherine Hayes" w:date="2024-08-19T14:15:00Z">
        <w:r w:rsidR="0066201E" w:rsidRPr="005A5E3C">
          <w:t>ough understory plant communities play an important r</w:t>
        </w:r>
      </w:ins>
      <w:ins w:id="416" w:author="Katherine Hayes" w:date="2024-08-19T14:16:00Z">
        <w:r w:rsidR="0066201E" w:rsidRPr="005A5E3C">
          <w:t xml:space="preserve">ole in boreal forest diversity </w:t>
        </w:r>
      </w:ins>
      <w:moveToRangeStart w:id="417" w:author="Katherine Hayes" w:date="2024-08-19T14:16:00Z" w:name="move174969386"/>
      <w:moveTo w:id="418" w:author="Katherine Hayes" w:date="2024-08-19T14:16:00Z">
        <w:r w:rsidR="0066201E" w:rsidRPr="005A5E3C">
          <w:fldChar w:fldCharType="begin"/>
        </w:r>
        <w:r w:rsidR="0066201E" w:rsidRPr="005A5E3C">
          <w:instrText xml:space="preserve"> ADDIN ZOTERO_ITEM CSL_CITATION {"citationID":"3ErtkGmC","properties":{"formattedCitation":"(Hart and Chen, 2006)","plainCitation":"(Hart and Chen, 2006)","noteIndex":0},"citationItems":[{"id":"SVPZh9xL/Lja111A4","uris":["http://zotero.org/users/local/SYJr1vjk/items/7ZBME7NW"],"itemData":{"id":6289,"type":"article-journal","container-title":"Critical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instrText>
        </w:r>
        <w:r w:rsidR="0066201E" w:rsidRPr="005A5E3C">
          <w:fldChar w:fldCharType="separate"/>
        </w:r>
        <w:r w:rsidR="0066201E" w:rsidRPr="005A5E3C">
          <w:t>(Hart and Chen, 2006)</w:t>
        </w:r>
        <w:r w:rsidR="0066201E" w:rsidRPr="005A5E3C">
          <w:fldChar w:fldCharType="end"/>
        </w:r>
        <w:r w:rsidR="0066201E" w:rsidRPr="005A5E3C">
          <w:t xml:space="preserve">, biogeochemical cycling </w:t>
        </w:r>
        <w:r w:rsidR="0066201E" w:rsidRPr="005A5E3C">
          <w:rPr>
            <w:b/>
            <w:bCs/>
          </w:rPr>
          <w:fldChar w:fldCharType="begin"/>
        </w:r>
        <w:r w:rsidR="0066201E" w:rsidRPr="005A5E3C">
          <w:rPr>
            <w:b/>
            <w:bCs/>
          </w:rPr>
          <w:instrText xml:space="preserve"> ADDIN ZOTERO_ITEM CSL_CITATION {"citationID":"I56u8JCL","properties":{"formattedCitation":"(N\\uc0\\u228{}sholm et al., 1998; Hensgens et al., 2020)","plainCitation":"(Näsholm et al., 1998; Hensgens et al., 2020)","noteIndex":0},"citationItems":[{"id":"SVPZh9xL/3tNbswGj","uris":["http://zotero.org/users/local/SYJr1vjk/items/SG63UG2L"],"itemData":{"id":6309,"type":"article-journal","container-title":"Nature","DOI":"10.1038/31921","ISSN":"0028-0836, 1476-4687","issue":"6679","journalAbbreviation":"Nature","language":"en","license":"http://www.springer.com/tdm","page":"914-916","source":"DOI.org (Crossref)","title":"Boreal forest plants take up organic nitrogen","volume":"392","author":[{"family":"Näsholm","given":"Torgny"},{"family":"Ekblad","given":"Alf"},{"family":"Nordin","given":"Annika"},{"family":"Giesler","given":"Reiner"},{"family":"Högberg","given":"Mona"},{"family":"Högberg","given":"Peter"}],"issued":{"date-parts":[["1998",4]]}}},{"id":"SVPZh9xL/q4gakw2p","uris":["http://zotero.org/users/local/SYJr1vjk/items/PPH4DUB3"],"itemData":{"id":6342,"type":"article-journal","abstract":"Abstract\n            \n              Dissolved organic carbon (DOC) derived from plant litter plays an important role in the ecosystem carbon balance and soil biogeochemistry. However, in boreal coniferous forests no integrated understanding exists of how understory vegetation contributes to litter leaching of DOC, nitrogen (N) and phosphorus (P) with different bioavailability at the forest stand level. We characterized water extractable leachates from fresh and decayed litter of dominant canopy and understory sources in a boreal coniferous forest, in order to explore the contribution of understory vegetation as a source of both total and bioavailable forms of DOC, N and P. Recently produced litter from deciduous species (including\n              Vaccinium myrtillus\n              ) yielded the highest amounts of DOC. However, this leaching potential decreased exponentially with mass loss through litter decay. The DOC lability generally showed little interspecific variation, although wood derived DOC was more recalcitrant. Lability decreased progressively with litter aging. Water extractable nutrients increased proportionally with DOC, and roughly a quarter (N) or half (P) had directly bioavailable inorganic forms. Scaled to annual litterfall at the forest stand, understory vegetation contributed ~ 80% of the water extractable DOC and nutrients from fresh litter, with &gt; 60% coming from\n              Vaccinium myrtillus\n              alone. However, as litter decomposes, the data suggest a lower leaching potential is maintained with a larger contribution from needle, wood and moss litter. Our study shows that understory vegetation, especially\n              V. myrtillus\n              , is a key driver of litter DOC and nutrient leaching in boreal coniferous forests.","container-title":"Biogeochemistry","DOI":"10.1007/s10533-020-00668-5","ISSN":"0168-2563, 1573-515X","issue":"1","journalAbbreviation":"Biogeochemistry","language":"en","page":"87-103","source":"DOI.org (Crossref)","title":"The role of the understory in litter DOC and nutrient leaching in boreal forests","volume":"149","author":[{"family":"Hensgens","given":"Geert"},{"family":"Laudon","given":"Hjalmar"},{"family":"Peichl","given":"Matthias"},{"family":"Gil","given":"Itziar Aguinaga"},{"family":"Zhou","given":"Quan"},{"family":"Berggren","given":"Martin"}],"issued":{"date-parts":[["2020",5]]}}}],"schema":"https://github.com/citation-style-language/schema/raw/master/csl-citation.json"} </w:instrText>
        </w:r>
        <w:r w:rsidR="0066201E" w:rsidRPr="005A5E3C">
          <w:rPr>
            <w:b/>
            <w:bCs/>
          </w:rPr>
          <w:fldChar w:fldCharType="separate"/>
        </w:r>
        <w:r w:rsidR="0066201E" w:rsidRPr="005A5E3C">
          <w:t>(</w:t>
        </w:r>
        <w:proofErr w:type="spellStart"/>
        <w:r w:rsidR="0066201E" w:rsidRPr="005A5E3C">
          <w:t>Näsholm</w:t>
        </w:r>
        <w:proofErr w:type="spellEnd"/>
        <w:r w:rsidR="0066201E" w:rsidRPr="005A5E3C">
          <w:t xml:space="preserve"> et al., 1998; </w:t>
        </w:r>
        <w:proofErr w:type="spellStart"/>
        <w:r w:rsidR="0066201E" w:rsidRPr="005A5E3C">
          <w:t>Hensgens</w:t>
        </w:r>
        <w:proofErr w:type="spellEnd"/>
        <w:r w:rsidR="0066201E" w:rsidRPr="005A5E3C">
          <w:t xml:space="preserve"> et al., 2020)</w:t>
        </w:r>
        <w:r w:rsidR="0066201E" w:rsidRPr="005A5E3C">
          <w:rPr>
            <w:b/>
            <w:bCs/>
          </w:rPr>
          <w:fldChar w:fldCharType="end"/>
        </w:r>
        <w:r w:rsidR="0066201E" w:rsidRPr="005A5E3C">
          <w:t xml:space="preserve">, and wildlife forage and habitat </w:t>
        </w:r>
        <w:r w:rsidR="0066201E" w:rsidRPr="005A5E3C">
          <w:rPr>
            <w:b/>
            <w:bCs/>
          </w:rPr>
          <w:fldChar w:fldCharType="begin"/>
        </w:r>
        <w:r w:rsidR="0066201E" w:rsidRPr="005A5E3C">
          <w:rPr>
            <w:b/>
            <w:bCs/>
          </w:rPr>
          <w:instrText xml:space="preserve"> ADDIN ZOTERO_ITEM CSL_CITATION {"citationID":"6XhTMjon","properties":{"formattedCitation":"(Hodson et al., 2011; Shively et al., 2019)","plainCitation":"(Hodson et al., 2011; Shively et al., 2019)","noteIndex":0},"citationItems":[{"id":"SVPZh9xL/v9aykAbc","uris":["http://zotero.org/users/local/SYJr1vjk/items/ZAPHQK65"],"itemData":{"id":6287,"type":"article-journal","abstract":"Understory regeneration within canopy gaps in old-growth boreal forests may provide suitable habitat for wildlife typically associated with early-seral stages, leading to an increase in their abundance in late succession. We surveyed a chronosequence of postfire (17–265 years) and postharvest (3–63 years) stands in Canada’s eastern boreal forest to determine whether snowshoe hares (Lepus americanus Erxleben, 1777) followed a bimodal abundance distribution with stand age that reflects changes in food and cover during postdisturbance succession. A strong peak in relative hare abundance occurred during the first 80 years of succession, with highest faecal pellet densities observed between 40 and 50 years after disturbance. Changes in hare abundance during this period were similar among fire- and clearcut-origin stands and closely tracked changes in lateral cover and vertical cover. Pellet density increased again in stands &gt;180 years. Variation in hare abundance during late succession was partially mediated by gap dynamics, with highest pellet densities in stands occupied by an intermediate proportion of mortality-origin canopy gaps. Hares thus undergo rapid changes in abundance during early succession followed by a much longer period of subtle changes in density as stands develop old-growth structure. Shifting forest age-class distribution induced by forest management could therefore significantly alter regional spatiotemporal dynamics of snowshoe hares.","container-title":"Canadian Journal of Zoology","DOI":"10.1139/z11-079","ISSN":"0008-4301, 1480-3283","issue":"10","journalAbbreviation":"Can. J. Zool.","language":"en","license":"http://www.nrcresearchpress.com/page/about/CorporateTextAndDataMining","page":"908-920","source":"DOI.org (Crossref)","title":"Changes in relative abundance of snowshoe hares ( &lt;i&gt;Lepus americanus&lt;/i&gt; ) across a 265-year gradient of boreal forest succession","volume":"89","author":[{"family":"Hodson","given":"James"},{"family":"Fortin","given":"Daniel"},{"family":"Bélanger","given":"Louis"}],"issued":{"date-parts":[["2011",10]]}}},{"id":"SVPZh9xL/euFlGt44","uris":["http://zotero.org/users/local/SYJr1vjk/items/EN4FZJJQ"],"itemData":{"id":6340,"type":"article-journal","container-title":"PLOS ONE","DOI":"10.1371/journal.pone.0223617","ISSN":"1932-6203","issue":"10","journalAbbreviation":"PLoS ONE","language":"en","page":"e0223617","source":"DOI.org (Crossref)","title":"Is summer food intake a limiting factor for boreal browsers? Diet, temperature, and reproduction as drivers of consumption in female moose","title-short":"Is summer food intake a limiting factor for boreal browsers?","volume":"14","author":[{"family":"Shively","given":"Rachel D."},{"family":"Crouse","given":"John A."},{"family":"Thompson","given":"Dan P."},{"family":"Barboza","given":"Perry S."}],"editor":[{"family":"Righini","given":"Nicoletta"}],"issued":{"date-parts":[["2019",10,9]]}}}],"schema":"https://github.com/citation-style-language/schema/raw/master/csl-citation.json"} </w:instrText>
        </w:r>
        <w:r w:rsidR="0066201E" w:rsidRPr="005A5E3C">
          <w:rPr>
            <w:b/>
            <w:bCs/>
          </w:rPr>
          <w:fldChar w:fldCharType="separate"/>
        </w:r>
        <w:r w:rsidR="0066201E" w:rsidRPr="005A5E3C">
          <w:t>(Hodson et al., 2011; Shively et al., 2019)</w:t>
        </w:r>
        <w:r w:rsidR="0066201E" w:rsidRPr="005A5E3C">
          <w:rPr>
            <w:b/>
            <w:bCs/>
          </w:rPr>
          <w:fldChar w:fldCharType="end"/>
        </w:r>
      </w:moveTo>
      <w:moveToRangeEnd w:id="417"/>
      <w:ins w:id="419" w:author="Katherine Hayes" w:date="2024-08-19T14:16:00Z">
        <w:r w:rsidR="0066201E" w:rsidRPr="005A5E3C">
          <w:rPr>
            <w:b/>
            <w:bCs/>
          </w:rPr>
          <w:t xml:space="preserve">, </w:t>
        </w:r>
        <w:r w:rsidR="0066201E" w:rsidRPr="005A5E3C">
          <w:rPr>
            <w:rPrChange w:id="420" w:author="Katherine Hayes" w:date="2024-08-19T14:22:00Z">
              <w:rPr>
                <w:b/>
                <w:bCs/>
              </w:rPr>
            </w:rPrChange>
          </w:rPr>
          <w:t>their</w:t>
        </w:r>
      </w:ins>
      <w:del w:id="421" w:author="Katherine Hayes" w:date="2024-08-19T14:15:00Z">
        <w:r w:rsidRPr="005A5E3C" w:rsidDel="0066201E">
          <w:delText>e</w:delText>
        </w:r>
      </w:del>
      <w:r w:rsidRPr="005A5E3C">
        <w:t xml:space="preserve"> response </w:t>
      </w:r>
      <w:del w:id="422" w:author="Katherine Hayes" w:date="2024-08-19T14:16:00Z">
        <w:r w:rsidRPr="005A5E3C" w:rsidDel="0066201E">
          <w:delText xml:space="preserve">of the understory plant community in boreal forests </w:delText>
        </w:r>
      </w:del>
      <w:r w:rsidRPr="005A5E3C">
        <w:t xml:space="preserve">to </w:t>
      </w:r>
      <w:del w:id="423" w:author="Katherine Hayes" w:date="2024-08-19T14:16:00Z">
        <w:r w:rsidRPr="005A5E3C" w:rsidDel="0066201E">
          <w:delText>multiple high severity short-interval disturbance</w:delText>
        </w:r>
      </w:del>
      <w:ins w:id="424" w:author="Katherine Hayes" w:date="2024-08-19T14:16:00Z">
        <w:r w:rsidR="0066201E" w:rsidRPr="005A5E3C">
          <w:t>reburning</w:t>
        </w:r>
      </w:ins>
      <w:del w:id="425" w:author="Katherine Hayes" w:date="2024-08-19T14:16:00Z">
        <w:r w:rsidRPr="005A5E3C" w:rsidDel="0066201E">
          <w:delText>s</w:delText>
        </w:r>
      </w:del>
      <w:r w:rsidRPr="005A5E3C">
        <w:t xml:space="preserve"> has not been investigated previously. </w:t>
      </w:r>
      <w:del w:id="426" w:author="Katherine Hayes" w:date="2024-08-19T14:16:00Z">
        <w:r w:rsidRPr="005A5E3C" w:rsidDel="0066201E">
          <w:delText xml:space="preserve">It is crucial to understand plant community dynamics because of their importance for </w:delText>
        </w:r>
      </w:del>
      <w:customXmlDelRangeStart w:id="427" w:author="Katherine Hayes" w:date="2024-08-19T14:16:00Z"/>
      <w:sdt>
        <w:sdtPr>
          <w:tag w:val="goog_rdk_5"/>
          <w:id w:val="616023610"/>
        </w:sdtPr>
        <w:sdtContent>
          <w:customXmlDelRangeEnd w:id="427"/>
          <w:customXmlDelRangeStart w:id="428" w:author="Katherine Hayes" w:date="2024-08-19T14:16:00Z"/>
        </w:sdtContent>
      </w:sdt>
      <w:customXmlDelRangeEnd w:id="428"/>
      <w:del w:id="429" w:author="Katherine Hayes" w:date="2024-08-19T14:16:00Z">
        <w:r w:rsidR="000836AC" w:rsidRPr="005A5E3C" w:rsidDel="0066201E">
          <w:delText>boreal forest biodiversity</w:delText>
        </w:r>
      </w:del>
      <w:moveFromRangeStart w:id="430" w:author="Katherine Hayes" w:date="2024-08-19T14:16:00Z" w:name="move174969386"/>
      <w:moveFrom w:id="431" w:author="Katherine Hayes" w:date="2024-08-19T14:16:00Z">
        <w:del w:id="432" w:author="Katherine Hayes" w:date="2024-08-19T14:16:00Z">
          <w:r w:rsidR="000836AC" w:rsidRPr="005A5E3C" w:rsidDel="0066201E">
            <w:delText xml:space="preserve"> </w:delText>
          </w:r>
          <w:r w:rsidR="000836AC" w:rsidRPr="005A5E3C" w:rsidDel="0066201E">
            <w:fldChar w:fldCharType="begin"/>
          </w:r>
          <w:r w:rsidR="00A177B7" w:rsidRPr="005A5E3C" w:rsidDel="0066201E">
            <w:delInstrText xml:space="preserve"> ADDIN ZOTERO_ITEM CSL_CITATION {"citationID":"3ErtkGmC","properties":{"formattedCitation":"(Hart and Chen, 2006)","plainCitation":"(Hart and Chen, 2006)","noteIndex":0},"citationItems":[{"id":"SVPZh9xL/Lja111A4","uris":["http://zotero.org/users/local/SYJr1vjk/items/7ZBME7NW"],"itemData":{"id":6289,"type":"article-journal","container-title":"Critical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H."}],"issued":{"date-parts":[["2006",8]]}}}],"schema":"https://github.com/citation-style-language/schema/raw/master/csl-citation.json"} </w:delInstrText>
          </w:r>
          <w:r w:rsidR="000836AC" w:rsidRPr="005A5E3C" w:rsidDel="0066201E">
            <w:fldChar w:fldCharType="separate"/>
          </w:r>
          <w:r w:rsidR="00125303" w:rsidRPr="005A5E3C" w:rsidDel="0066201E">
            <w:delText>(Hart and Chen, 2006)</w:delText>
          </w:r>
          <w:r w:rsidR="000836AC" w:rsidRPr="005A5E3C" w:rsidDel="0066201E">
            <w:fldChar w:fldCharType="end"/>
          </w:r>
          <w:r w:rsidRPr="005A5E3C" w:rsidDel="0066201E">
            <w:delText>, biogeochemical cycling</w:delText>
          </w:r>
          <w:r w:rsidR="005B38C0" w:rsidRPr="005A5E3C" w:rsidDel="0066201E">
            <w:delText xml:space="preserve"> </w:delText>
          </w:r>
          <w:r w:rsidR="001D313F" w:rsidRPr="005A5E3C" w:rsidDel="0066201E">
            <w:rPr>
              <w:b/>
              <w:bCs/>
            </w:rPr>
            <w:fldChar w:fldCharType="begin"/>
          </w:r>
          <w:r w:rsidR="00A177B7" w:rsidRPr="005A5E3C" w:rsidDel="0066201E">
            <w:rPr>
              <w:b/>
              <w:bCs/>
            </w:rPr>
            <w:delInstrText xml:space="preserve"> ADDIN ZOTERO_ITEM CSL_CITATION {"citationID":"I56u8JCL","properties":{"formattedCitation":"(N\\uc0\\u228{}sholm et al., 1998; Hensgens et al., 2020)","plainCitation":"(Näsholm et al., 1998; Hensgens et al., 2020)","noteIndex":0},"citationItems":[{"id":"SVPZh9xL/3tNbswGj","uris":["http://zotero.org/users/local/SYJr1vjk/items/SG63UG2L"],"itemData":{"id":6309,"type":"article-journal","container-title":"Nature","DOI":"10.1038/31921","ISSN":"0028-0836, 1476-4687","issue":"6679","journalAbbreviation":"Nature","language":"en","license":"http://www.springer.com/tdm","page":"914-916","source":"DOI.org (Crossref)","title":"Boreal forest plants take up organic nitrogen","volume":"392","author":[{"family":"Näsholm","given":"Torgny"},{"family":"Ekblad","given":"Alf"},{"family":"Nordin","given":"Annika"},{"family":"Giesler","given":"Reiner"},{"family":"Högberg","given":"Mona"},{"family":"Högberg","given":"Peter"}],"issued":{"date-parts":[["1998",4]]}}},{"id":"SVPZh9xL/q4gakw2p","uris":["http://zotero.org/users/local/SYJr1vjk/items/PPH4DUB3"],"itemData":{"id":6342,"type":"article-journal","abstract":"Abstract\n            \n              Dissolved organic carbon (DOC) derived from plant litter plays an important role in the ecosystem carbon balance and soil biogeochemistry. However, in boreal coniferous forests no integrated understanding exists of how understory vegetation contributes to litter leaching of DOC, nitrogen (N) and phosphorus (P) with different bioavailability at the forest stand level. We characterized water extractable leachates from fresh and decayed litter of dominant canopy and understory sources in a boreal coniferous forest, in order to explore the contribution of understory vegetation as a source of both total and bioavailable forms of DOC, N and P. Recently produced litter from deciduous species (including\n              Vaccinium myrtillus\n              ) yielded the highest amounts of DOC. However, this leaching potential decreased exponentially with mass loss through litter decay. The DOC lability generally showed little interspecific variation, although wood derived DOC was more recalcitrant. Lability decreased progressively with litter aging. Water extractable nutrients increased proportionally with DOC, and roughly a quarter (N) or half (P) had directly bioavailable inorganic forms. Scaled to annual litterfall at the forest stand, understory vegetation contributed ~ 80% of the water extractable DOC and nutrients from fresh litter, with &gt; 60% coming from\n              Vaccinium myrtillus\n              alone. However, as litter decomposes, the data suggest a lower leaching potential is maintained with a larger contribution from needle, wood and moss litter. Our study shows that understory vegetation, especially\n              V. myrtillus\n              , is a key driver of litter DOC and nutrient leaching in boreal coniferous forests.","container-title":"Biogeochemistry","DOI":"10.1007/s10533-020-00668-5","ISSN":"0168-2563, 1573-515X","issue":"1","journalAbbreviation":"Biogeochemistry","language":"en","page":"87-103","source":"DOI.org (Crossref)","title":"The role of the understory in litter DOC and nutrient leaching in boreal forests","volume":"149","author":[{"family":"Hensgens","given":"Geert"},{"family":"Laudon","given":"Hjalmar"},{"family":"Peichl","given":"Matthias"},{"family":"Gil","given":"Itziar Aguinaga"},{"family":"Zhou","given":"Quan"},{"family":"Berggren","given":"Martin"}],"issued":{"date-parts":[["2020",5]]}}}],"schema":"https://github.com/citation-style-language/schema/raw/master/csl-citation.json"} </w:delInstrText>
          </w:r>
          <w:r w:rsidR="001D313F" w:rsidRPr="005A5E3C" w:rsidDel="0066201E">
            <w:rPr>
              <w:b/>
              <w:bCs/>
            </w:rPr>
            <w:fldChar w:fldCharType="separate"/>
          </w:r>
          <w:r w:rsidR="00125303" w:rsidRPr="005A5E3C" w:rsidDel="0066201E">
            <w:delText>(Näsholm et al., 1998; Hensgens et al., 2020)</w:delText>
          </w:r>
          <w:r w:rsidR="001D313F" w:rsidRPr="005A5E3C" w:rsidDel="0066201E">
            <w:rPr>
              <w:b/>
              <w:bCs/>
            </w:rPr>
            <w:fldChar w:fldCharType="end"/>
          </w:r>
          <w:r w:rsidRPr="005A5E3C" w:rsidDel="0066201E">
            <w:delText>, and wildlife forage and habitat</w:delText>
          </w:r>
          <w:r w:rsidR="005B38C0" w:rsidRPr="005A5E3C" w:rsidDel="0066201E">
            <w:delText xml:space="preserve"> </w:delText>
          </w:r>
          <w:r w:rsidR="007A6E7C" w:rsidRPr="005A5E3C" w:rsidDel="0066201E">
            <w:rPr>
              <w:b/>
              <w:bCs/>
            </w:rPr>
            <w:fldChar w:fldCharType="begin"/>
          </w:r>
          <w:r w:rsidR="00A177B7" w:rsidRPr="005A5E3C" w:rsidDel="0066201E">
            <w:rPr>
              <w:b/>
              <w:bCs/>
            </w:rPr>
            <w:delInstrText xml:space="preserve"> ADDIN ZOTERO_ITEM CSL_CITATION {"citationID":"6XhTMjon","properties":{"formattedCitation":"(Hodson et al., 2011; Shively et al., 2019)","plainCitation":"(Hodson et al., 2011; Shively et al., 2019)","noteIndex":0},"citationItems":[{"id":"SVPZh9xL/v9aykAbc","uris":["http://zotero.org/users/local/SYJr1vjk/items/ZAPHQK65"],"itemData":{"id":6287,"type":"article-journal","abstract":"Understory regeneration within canopy gaps in old-growth boreal forests may provide suitable habitat for wildlife typically associated with early-seral stages, leading to an increase in their abundance in late succession. We surveyed a chronosequence of postfire (17–265 years) and postharvest (3–63 years) stands in Canada’s eastern boreal forest to determine whether snowshoe hares (Lepus americanus Erxleben, 1777) followed a bimodal abundance distribution with stand age that reflects changes in food and cover during postdisturbance succession. A strong peak in relative hare abundance occurred during the first 80 years of succession, with highest faecal pellet densities observed between 40 and 50 years after disturbance. Changes in hare abundance during this period were similar among fire- and clearcut-origin stands and closely tracked changes in lateral cover and vertical cover. Pellet density increased again in stands &gt;180 years. Variation in hare abundance during late succession was partially mediated by gap dynamics, with highest pellet densities in stands occupied by an intermediate proportion of mortality-origin canopy gaps. Hares thus undergo rapid changes in abundance during early succession followed by a much longer period of subtle changes in density as stands develop old-growth structure. Shifting forest age-class distribution induced by forest management could therefore significantly alter regional spatiotemporal dynamics of snowshoe hares.","container-title":"Canadian Journal of Zoology","DOI":"10.1139/z11-079","ISSN":"0008-4301, 1480-3283","issue":"10","journalAbbreviation":"Can. J. Zool.","language":"en","license":"http://www.nrcresearchpress.com/page/about/CorporateTextAndDataMining","page":"908-920","source":"DOI.org (Crossref)","title":"Changes in relative abundance of snowshoe hares ( &lt;i&gt;Lepus americanus&lt;/i&gt; ) across a 265-year gradient of boreal forest succession","volume":"89","author":[{"family":"Hodson","given":"James"},{"family":"Fortin","given":"Daniel"},{"family":"Bélanger","given":"Louis"}],"issued":{"date-parts":[["2011",10]]}}},{"id":"SVPZh9xL/euFlGt44","uris":["http://zotero.org/users/local/SYJr1vjk/items/EN4FZJJQ"],"itemData":{"id":6340,"type":"article-journal","container-title":"PLOS ONE","DOI":"10.1371/journal.pone.0223617","ISSN":"1932-6203","issue":"10","journalAbbreviation":"PLoS ONE","language":"en","page":"e0223617","source":"DOI.org (Crossref)","title":"Is summer food intake a limiting factor for boreal browsers? Diet, temperature, and reproduction as drivers of consumption in female moose","title-short":"Is summer food intake a limiting factor for boreal browsers?","volume":"14","author":[{"family":"Shively","given":"Rachel D."},{"family":"Crouse","given":"John A."},{"family":"Thompson","given":"Dan P."},{"family":"Barboza","given":"Perry S."}],"editor":[{"family":"Righini","given":"Nicoletta"}],"issued":{"date-parts":[["2019",10,9]]}}}],"schema":"https://github.com/citation-style-language/schema/raw/master/csl-citation.json"} </w:delInstrText>
          </w:r>
          <w:r w:rsidR="007A6E7C" w:rsidRPr="005A5E3C" w:rsidDel="0066201E">
            <w:rPr>
              <w:b/>
              <w:bCs/>
            </w:rPr>
            <w:fldChar w:fldCharType="separate"/>
          </w:r>
          <w:r w:rsidR="00125303" w:rsidRPr="005A5E3C" w:rsidDel="0066201E">
            <w:delText>(Hodson et al., 2011; Shively et al., 2019)</w:delText>
          </w:r>
          <w:r w:rsidR="007A6E7C" w:rsidRPr="005A5E3C" w:rsidDel="0066201E">
            <w:rPr>
              <w:b/>
              <w:bCs/>
            </w:rPr>
            <w:fldChar w:fldCharType="end"/>
          </w:r>
        </w:del>
      </w:moveFrom>
      <w:moveFromRangeEnd w:id="430"/>
      <w:del w:id="433" w:author="Katherine Hayes" w:date="2024-08-19T14:16:00Z">
        <w:r w:rsidRPr="005A5E3C" w:rsidDel="0066201E">
          <w:delText xml:space="preserve">. </w:delText>
        </w:r>
      </w:del>
      <w:del w:id="434" w:author="Katherine Hayes" w:date="2024-08-19T10:03:00Z">
        <w:r w:rsidRPr="005A5E3C" w:rsidDel="00102414">
          <w:delText xml:space="preserve">To uncover the relationship of the understory plant communities to multiple burns, we quantified understory plant species richness, and plant community diversity. The </w:delText>
        </w:r>
      </w:del>
      <w:ins w:id="435" w:author="Katherine Hayes" w:date="2024-08-19T10:03:00Z">
        <w:r w:rsidR="00102414" w:rsidRPr="005A5E3C">
          <w:t xml:space="preserve">We observed that </w:t>
        </w:r>
      </w:ins>
      <w:proofErr w:type="spellStart"/>
      <w:r w:rsidRPr="005A5E3C">
        <w:t>understory</w:t>
      </w:r>
      <w:proofErr w:type="spellEnd"/>
      <w:r w:rsidRPr="005A5E3C">
        <w:t xml:space="preserve"> plant communit</w:t>
      </w:r>
      <w:ins w:id="436" w:author="Katherine Hayes" w:date="2024-08-19T14:16:00Z">
        <w:r w:rsidR="0066201E" w:rsidRPr="005A5E3C">
          <w:t>ies</w:t>
        </w:r>
      </w:ins>
      <w:del w:id="437" w:author="Katherine Hayes" w:date="2024-08-19T14:16:00Z">
        <w:r w:rsidRPr="005A5E3C" w:rsidDel="0066201E">
          <w:delText>y</w:delText>
        </w:r>
      </w:del>
      <w:r w:rsidRPr="005A5E3C">
        <w:t xml:space="preserve"> differed greatly</w:t>
      </w:r>
      <w:ins w:id="438" w:author="Katherine Hayes" w:date="2024-08-19T14:17:00Z">
        <w:r w:rsidR="0066201E" w:rsidRPr="005A5E3C">
          <w:t xml:space="preserve"> between</w:t>
        </w:r>
      </w:ins>
      <w:del w:id="439" w:author="Katherine Hayes" w:date="2024-08-19T14:17:00Z">
        <w:r w:rsidRPr="005A5E3C" w:rsidDel="0066201E">
          <w:delText xml:space="preserve"> from</w:delText>
        </w:r>
      </w:del>
      <w:r w:rsidRPr="005A5E3C">
        <w:t xml:space="preserve"> </w:t>
      </w:r>
      <w:ins w:id="440" w:author="Katherine Hayes" w:date="2024-08-19T14:17:00Z">
        <w:r w:rsidR="0066201E" w:rsidRPr="005A5E3C">
          <w:t xml:space="preserve">unburned </w:t>
        </w:r>
        <w:proofErr w:type="spellStart"/>
        <w:r w:rsidR="0066201E" w:rsidRPr="005A5E3C">
          <w:t xml:space="preserve">and </w:t>
        </w:r>
      </w:ins>
      <w:proofErr w:type="spellEnd"/>
      <w:r w:rsidRPr="005A5E3C">
        <w:t xml:space="preserve">burned </w:t>
      </w:r>
      <w:del w:id="441" w:author="Katherine Hayes" w:date="2024-08-19T14:17:00Z">
        <w:r w:rsidRPr="005A5E3C" w:rsidDel="0066201E">
          <w:delText xml:space="preserve">and </w:delText>
        </w:r>
      </w:del>
      <w:ins w:id="442" w:author="Katherine Hayes" w:date="2024-08-19T14:17:00Z">
        <w:r w:rsidR="0066201E" w:rsidRPr="005A5E3C">
          <w:t xml:space="preserve">/ </w:t>
        </w:r>
      </w:ins>
      <w:r w:rsidRPr="005A5E3C">
        <w:t>reburned plots</w:t>
      </w:r>
      <w:del w:id="443" w:author="Katherine Hayes" w:date="2024-08-19T14:17:00Z">
        <w:r w:rsidRPr="005A5E3C" w:rsidDel="0066201E">
          <w:delText xml:space="preserve"> to unburned plots</w:delText>
        </w:r>
      </w:del>
      <w:r w:rsidRPr="005A5E3C">
        <w:t>, which aligns with previous research in both the boreal and other forested ecosystems</w:t>
      </w:r>
      <w:r w:rsidR="007A6E7C" w:rsidRPr="005A5E3C">
        <w:t xml:space="preserve"> </w:t>
      </w:r>
      <w:r w:rsidR="007A6E7C" w:rsidRPr="005A5E3C">
        <w:rPr>
          <w:b/>
        </w:rPr>
        <w:fldChar w:fldCharType="begin"/>
      </w:r>
      <w:r w:rsidR="00A177B7" w:rsidRPr="005A5E3C">
        <w:rPr>
          <w:b/>
        </w:rPr>
        <w:instrText xml:space="preserve"> ADDIN ZOTERO_ITEM CSL_CITATION {"citationID":"m0iNNOzd","properties":{"formattedCitation":"(Hart and Chen, 2006; Laughlin and Ful\\uc0\\u233{}, 2008; Cedr\\uc0\\u233{}s-Perdomo et al., 2024)","plainCitation":"(Hart and Chen, 2006; Laughlin and Fulé, 2008; Cedrés-Perdomo et al., 2024)","noteIndex":0},"citationItems":[{"id":"SVPZh9xL/Lja111A4","uris":["http://zotero.org/users/local/SYJr1vjk/items/7ZBME7NW"],"itemData":{"id":6289,"type":"article-journal","container-title":"Critical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H."}],"issued":{"date-parts":[["2006",8]]}}},{"id":"SVPZh9xL/7NNBjubd","uris":["http://zotero.org/users/local/SYJr1vjk/items/4A4BRA26"],"itemData":{"id":3144,"type":"article-journal","abstract":"Our understanding of wildland fire effects on understory plant communities is limited because of a lack of repeated measurements before and after lightning-ignited fires. We examined vegetation responses to a surface fire in a ponderosa pine forest and a mixed-severity fire in a spruce-fir-aspen forest using before-after, control-impact (BACI) study designs. We hypothesized that the surface fire would stimulate plant species richness and minimally alter community composition, but that the mixed-severity fire would decrease richness and significantly alter composition. In ponderosa pine forests, total species richness and plant cover increased slightly because of annual and biennial forb and grass establishment in soils where duff layers were reduced by the surface fire. In spruce-fir-aspen forests, total species richness and plant cover were similar in burned and unburned forests after 2 years, although annual and biennial forbs and graminoids increased significantly in the burned area. Plant community composition was altered by both fires. Wildfires may indirectly influence the understory plant community through the mediating effects of overstory basal area and litter depth. Fire effects on plant species richness and cover were weaker than effects due to environmental factors. Managers should anticipate increases in both native and non-native ruderal species following landscape-scale fires. © 2008 NRC.","container-title":"Canadian Journal of Forest Research","DOI":"10.1139/X07-118","ISSN":"00455067","issue":"1","note":"Citation Key: Laughlin2008","page":"133-142","title":"Wildland fire effects on understory plant communities in two fire-prone forests","volume":"38","author":[{"family":"Laughlin","given":"Daniel C."},{"family":"Fulé","given":"Peter Z."}],"issued":{"date-parts":[["2008"]]}}},{"id":"SVPZh9xL/UH3PMKxi","uris":["http://zotero.org/users/local/SYJr1vjk/items/3A3K4RL9"],"itemData":{"id":6326,"type":"article-journal","abstract":"Fire modifies the composition and distribution of biodiversity, but the availability of broad elevational gradients for evaluating its effects is limited. Studies conducted along elevational gradients provide valuable insights into the impacts of large-scale disturbances. Due to their sensitivity to environmental changes and low palatability to invasive herbivores, bryophytes serve as effective bioindicators for analyzing disturbance levels in oceanic island ecosystems where herbivores have been introduced. Our research focused on examining how α and β diversity and bryophyte species composition change along an elevational gradient from 200 to 2000 m a.s.l. in areas affected by fire 20 years ago compared to control areas that have been fire-free for at least 50 years. This study was carried out using different functional bryophyte groups in the pine forest of La Palma Island (Canary Islands), where this ecosystem is well represented. The findings revealed the sensitivity of the Canarian pine forest ecosystem to fire. Pine forest areas burnt 20 years ago were significantly poorer in bryophyte species than those in areas free from fire for at least 50 years. α-diversity is proposed as the most indicative parameter for analyzing the impacts of fire on the studied functional groups along the entire gradient analyses. However, β-diversity is more dependent on environmental conditions, increasing in the wettest pine forests. The results suggest that the fire impacts vary depending on the specific functional group of bryophytes and the type of pine forest.","container-title":"Forest Ecology and Management","DOI":"10.1016/j.foreco.2024.122074","ISSN":"03781127","journalAbbreviation":"Forest Ecology and Management","language":"en","page":"122074","source":"DOI.org (Crossref)","title":"Exploring the effects of fire on bryophyte functional groups along an elevational gradient on an oceanic island","volume":"567","author":[{"family":"Cedrés-Perdomo","given":"Ruymán David"},{"family":"García-Alvarado","given":"Juan José"},{"family":"Mallorquín","given":"Ángel"},{"family":"Leal","given":"Julio"},{"family":"González-Mancebo","given":"Juana María"}],"issued":{"date-parts":[["2024",9]]}}}],"schema":"https://github.com/citation-style-language/schema/raw/master/csl-citation.json"} </w:instrText>
      </w:r>
      <w:r w:rsidR="007A6E7C" w:rsidRPr="005A5E3C">
        <w:rPr>
          <w:b/>
        </w:rPr>
        <w:fldChar w:fldCharType="separate"/>
      </w:r>
      <w:r w:rsidR="00125303" w:rsidRPr="005A5E3C">
        <w:t xml:space="preserve">(Hart and Chen, 2006; Laughlin and </w:t>
      </w:r>
      <w:proofErr w:type="spellStart"/>
      <w:r w:rsidR="00125303" w:rsidRPr="005A5E3C">
        <w:t>Fulé</w:t>
      </w:r>
      <w:proofErr w:type="spellEnd"/>
      <w:r w:rsidR="00125303" w:rsidRPr="005A5E3C">
        <w:t xml:space="preserve">, 2008; </w:t>
      </w:r>
      <w:proofErr w:type="spellStart"/>
      <w:r w:rsidR="00125303" w:rsidRPr="005A5E3C">
        <w:t>Cedrés</w:t>
      </w:r>
      <w:proofErr w:type="spellEnd"/>
      <w:r w:rsidR="00125303" w:rsidRPr="005A5E3C">
        <w:t>-Perdomo et al., 2024)</w:t>
      </w:r>
      <w:r w:rsidR="007A6E7C" w:rsidRPr="005A5E3C">
        <w:rPr>
          <w:b/>
        </w:rPr>
        <w:fldChar w:fldCharType="end"/>
      </w:r>
      <w:r w:rsidRPr="005A5E3C">
        <w:t xml:space="preserve">. </w:t>
      </w:r>
    </w:p>
    <w:p w14:paraId="0000007E" w14:textId="475ED749" w:rsidR="003F25E5" w:rsidRPr="005A5E3C" w:rsidRDefault="00000000">
      <w:pPr>
        <w:ind w:firstLine="720"/>
      </w:pPr>
      <w:del w:id="444" w:author="Katherine Hayes" w:date="2024-08-19T14:18:00Z">
        <w:r w:rsidRPr="005A5E3C" w:rsidDel="0066201E">
          <w:delText xml:space="preserve">Hart </w:delText>
        </w:r>
        <w:r w:rsidR="005B7F76" w:rsidRPr="005A5E3C" w:rsidDel="0066201E">
          <w:delText>and</w:delText>
        </w:r>
        <w:r w:rsidRPr="005A5E3C" w:rsidDel="0066201E">
          <w:delText xml:space="preserve"> Chen (2006) characterize the unburned boreal understory plant community with poor species richness and diversity and heavily dominated by shade tolerant non-vascular plants. We observed a similar plant community dominated by </w:delText>
        </w:r>
        <w:r w:rsidRPr="005A5E3C" w:rsidDel="0066201E">
          <w:rPr>
            <w:i/>
          </w:rPr>
          <w:delText xml:space="preserve">Hyloconmium splendens </w:delText>
        </w:r>
        <w:r w:rsidRPr="005A5E3C" w:rsidDel="0066201E">
          <w:delText xml:space="preserve">and poor plant species richness (11.5 species on average). </w:delText>
        </w:r>
      </w:del>
      <w:r w:rsidRPr="005A5E3C">
        <w:t xml:space="preserve">Our hypothesis that plant species richness and understory plant community diversity would increase following fire was met. We anticipated that forb and graminoid species would dominate the understory in once-burned plots. We provide evidence that shrub species dominated the once-burned plots and mosses dominated the twice- and thrice-burned plots. Forb, graminoid, and shrub species all have higher average cover in the once-burned plots as compared to unburned plots; however, average cover of these three functional groups was lower in twice- and thrice- burned communities than in the once-burned community. Shrub species with root structures that promote rapid growth after fire such as </w:t>
      </w:r>
      <w:r w:rsidRPr="005A5E3C">
        <w:rPr>
          <w:i/>
        </w:rPr>
        <w:t xml:space="preserve">Vaccinium spp. </w:t>
      </w:r>
      <w:r w:rsidRPr="005A5E3C">
        <w:t xml:space="preserve">and </w:t>
      </w:r>
      <w:r w:rsidRPr="005A5E3C">
        <w:rPr>
          <w:i/>
        </w:rPr>
        <w:t xml:space="preserve">Salix spp. </w:t>
      </w:r>
      <w:r w:rsidRPr="005A5E3C">
        <w:t xml:space="preserve">were some of the most frequent species in the once-burned community (Fig 4c). These species may have a lower abundance in the twice- and thrice- burned community </w:t>
      </w:r>
      <w:r w:rsidR="00AF407B" w:rsidRPr="005A5E3C">
        <w:t>due to</w:t>
      </w:r>
      <w:r w:rsidRPr="005A5E3C">
        <w:t xml:space="preserve"> a depletion of stored resources in belowground structures. </w:t>
      </w:r>
    </w:p>
    <w:p w14:paraId="0000007F" w14:textId="1589791C" w:rsidR="003F25E5" w:rsidRPr="005A5E3C" w:rsidRDefault="00000000">
      <w:pPr>
        <w:ind w:firstLine="720"/>
      </w:pPr>
      <w:r w:rsidRPr="005A5E3C">
        <w:t>Plots with multiple burns were similar in identity (Fig</w:t>
      </w:r>
      <w:r w:rsidR="00E5558E" w:rsidRPr="005A5E3C">
        <w:t>.</w:t>
      </w:r>
      <w:r w:rsidRPr="005A5E3C">
        <w:t xml:space="preserve"> 2a), plant species richness (Fig</w:t>
      </w:r>
      <w:r w:rsidR="00E5558E" w:rsidRPr="005A5E3C">
        <w:t>.</w:t>
      </w:r>
      <w:r w:rsidRPr="005A5E3C">
        <w:t xml:space="preserve"> 3a), plant community diversity (Fig</w:t>
      </w:r>
      <w:r w:rsidR="00E5558E" w:rsidRPr="005A5E3C">
        <w:t>.</w:t>
      </w:r>
      <w:r w:rsidRPr="005A5E3C">
        <w:t xml:space="preserve"> 3b), and composition (Fig</w:t>
      </w:r>
      <w:r w:rsidR="00E5558E" w:rsidRPr="005A5E3C">
        <w:t>.</w:t>
      </w:r>
      <w:r w:rsidRPr="005A5E3C">
        <w:t xml:space="preserve"> 4) to plots that only experienced </w:t>
      </w:r>
      <w:r w:rsidRPr="005A5E3C">
        <w:lastRenderedPageBreak/>
        <w:t xml:space="preserve">one burn. The similarities of reburned communities to the once-burned community and lower rates of species turnover between burned communities provides evidence that the understory plant community is resilient to further departures from the unburned reference community. When comparing once-burned to twice- and thrice-burned plots, the average cover of functional groups remained consistent. Interestingly, the average moss cover was higher in the twice-burned and thrice-burned plots than the once-burned plots, although cover was still lower than the unburned reference community. This result is unexpected considering the observed decline in moss species after one fire, which is thought to be caused by mosses being outcompeted by more </w:t>
      </w:r>
      <w:r w:rsidR="00B47D3A" w:rsidRPr="005A5E3C">
        <w:t>fast-growing</w:t>
      </w:r>
      <w:r w:rsidRPr="005A5E3C">
        <w:t xml:space="preserve"> forbs and graminoids that can rapidly take advantage of increases in light availability. There was high variability in multivariate plant community identity within all burned categories (Fig</w:t>
      </w:r>
      <w:r w:rsidR="00E5558E" w:rsidRPr="005A5E3C">
        <w:t>.</w:t>
      </w:r>
      <w:r w:rsidRPr="005A5E3C">
        <w:t xml:space="preserve"> 2b), which is likely caused by more species being present in these communities (Fig</w:t>
      </w:r>
      <w:r w:rsidR="00E5558E" w:rsidRPr="005A5E3C">
        <w:t>.</w:t>
      </w:r>
      <w:r w:rsidRPr="005A5E3C">
        <w:t xml:space="preserve"> 3a) with slight differences in assemblages (Fig</w:t>
      </w:r>
      <w:r w:rsidR="00E5558E" w:rsidRPr="005A5E3C">
        <w:t>.</w:t>
      </w:r>
      <w:r w:rsidRPr="005A5E3C">
        <w:t xml:space="preserve"> 4). </w:t>
      </w:r>
    </w:p>
    <w:p w14:paraId="00000080" w14:textId="3FFDC7AD" w:rsidR="003F25E5" w:rsidRPr="005A5E3C" w:rsidRDefault="00000000">
      <w:r w:rsidRPr="005A5E3C">
        <w:tab/>
        <w:t xml:space="preserve">The loss of </w:t>
      </w:r>
      <w:proofErr w:type="spellStart"/>
      <w:r w:rsidRPr="005A5E3C">
        <w:rPr>
          <w:i/>
        </w:rPr>
        <w:t>Hylocomium</w:t>
      </w:r>
      <w:proofErr w:type="spellEnd"/>
      <w:r w:rsidRPr="005A5E3C">
        <w:rPr>
          <w:i/>
        </w:rPr>
        <w:t xml:space="preserve"> splendens </w:t>
      </w:r>
      <w:r w:rsidRPr="005A5E3C">
        <w:t xml:space="preserve">from the understory plant community following fire may be of potential concern for nitrogen retention in this system </w:t>
      </w:r>
      <w:r w:rsidR="005B7F76" w:rsidRPr="005A5E3C">
        <w:rPr>
          <w:b/>
          <w:bCs/>
        </w:rPr>
        <w:fldChar w:fldCharType="begin"/>
      </w:r>
      <w:r w:rsidR="00A177B7" w:rsidRPr="005A5E3C">
        <w:rPr>
          <w:b/>
          <w:bCs/>
        </w:rPr>
        <w:instrText xml:space="preserve"> ADDIN ZOTERO_ITEM CSL_CITATION {"citationID":"7Z6wXQnG","properties":{"formattedCitation":"(Weber and Van Cleve, 1981)","plainCitation":"(Weber and Van Cleve, 1981)","noteIndex":0},"citationItems":[{"id":"SVPZh9xL/xrKAZfV1","uris":["http://zotero.org/users/local/SYJr1vjk/items/SZN3MHBA"],"itemData":{"id":6311,"type":"article-journal","container-title":"Canadian Journal of Forest Research","issue":"4","page":"743-751","title":"Nitrogen dynamics in the forest floor of interior Alaska black spruce ecosystems.","volume":"11","author":[{"family":"Weber","given":"M G"},{"family":"Van Cleve","given":"K."}],"issued":{"date-parts":[["1981"]]}}}],"schema":"https://github.com/citation-style-language/schema/raw/master/csl-citation.json"} </w:instrText>
      </w:r>
      <w:r w:rsidR="005B7F76" w:rsidRPr="005A5E3C">
        <w:rPr>
          <w:b/>
          <w:bCs/>
        </w:rPr>
        <w:fldChar w:fldCharType="separate"/>
      </w:r>
      <w:r w:rsidR="00125303" w:rsidRPr="005A5E3C">
        <w:t>(Weber and Van Cleve, 1981)</w:t>
      </w:r>
      <w:r w:rsidR="005B7F76" w:rsidRPr="005A5E3C">
        <w:rPr>
          <w:b/>
          <w:bCs/>
        </w:rPr>
        <w:fldChar w:fldCharType="end"/>
      </w:r>
      <w:r w:rsidRPr="005A5E3C">
        <w:t xml:space="preserve">. </w:t>
      </w:r>
      <w:r w:rsidRPr="005A5E3C">
        <w:rPr>
          <w:i/>
        </w:rPr>
        <w:t xml:space="preserve">H. </w:t>
      </w:r>
      <w:proofErr w:type="spellStart"/>
      <w:r w:rsidRPr="005A5E3C">
        <w:rPr>
          <w:i/>
        </w:rPr>
        <w:t>spendens</w:t>
      </w:r>
      <w:proofErr w:type="spellEnd"/>
      <w:r w:rsidRPr="005A5E3C">
        <w:rPr>
          <w:i/>
        </w:rPr>
        <w:t xml:space="preserve"> </w:t>
      </w:r>
      <w:r w:rsidRPr="005A5E3C">
        <w:t xml:space="preserve">has been observed to buffer nitrogen storage as well as other nutrients. The absence of </w:t>
      </w:r>
      <w:r w:rsidRPr="005A5E3C">
        <w:rPr>
          <w:i/>
        </w:rPr>
        <w:t xml:space="preserve">H. </w:t>
      </w:r>
      <w:proofErr w:type="spellStart"/>
      <w:r w:rsidRPr="005A5E3C">
        <w:rPr>
          <w:i/>
        </w:rPr>
        <w:t>spendens</w:t>
      </w:r>
      <w:proofErr w:type="spellEnd"/>
      <w:r w:rsidRPr="005A5E3C">
        <w:t xml:space="preserve"> from burned and reburned plant communities may have implications for nutrient flux. The understory community following burns and reburns appears to have large amounts of variability, as presented by the range of Bray-</w:t>
      </w:r>
      <w:proofErr w:type="gramStart"/>
      <w:r w:rsidRPr="005A5E3C">
        <w:t>Curtis</w:t>
      </w:r>
      <w:proofErr w:type="gramEnd"/>
      <w:r w:rsidRPr="005A5E3C">
        <w:t xml:space="preserve"> dissimilarity values in burned plots being greater than unburned plots. The difference in understory plant community diversity found across burned and reburned plots will likely increase the fine-scale heterogeneity across the landscape, which may have implications for animal habitat, and future forest regeneration. </w:t>
      </w:r>
    </w:p>
    <w:p w14:paraId="00000081" w14:textId="5CCE4A40" w:rsidR="003F25E5" w:rsidRPr="005A5E3C" w:rsidRDefault="00000000">
      <w:r w:rsidRPr="005A5E3C">
        <w:tab/>
        <w:t>N</w:t>
      </w:r>
      <w:r w:rsidR="005D267B" w:rsidRPr="005A5E3C">
        <w:t>either</w:t>
      </w:r>
      <w:r w:rsidRPr="005A5E3C">
        <w:t xml:space="preserve"> of the abiotic filters (organic layer depth, or solar irradiance) that have been observed as important for the initial release of the understory plant community following one fire </w:t>
      </w:r>
      <w:r w:rsidRPr="005A5E3C">
        <w:lastRenderedPageBreak/>
        <w:t xml:space="preserve">were statistically significant predictors for understory plant species richness or plant community diversity when evaluating their importance exclusively within burn and reburn categories. The lack of an observed effect from any of our covariates that represent the abiotic environment suggests that light and other resources that have been documented to limit plant species richness and plant community diversity prior to fire </w:t>
      </w:r>
      <w:r w:rsidR="007A6E7C" w:rsidRPr="005A5E3C">
        <w:rPr>
          <w:b/>
          <w:bCs/>
        </w:rPr>
        <w:fldChar w:fldCharType="begin"/>
      </w:r>
      <w:r w:rsidR="00A177B7" w:rsidRPr="005A5E3C">
        <w:rPr>
          <w:b/>
          <w:bCs/>
        </w:rPr>
        <w:instrText xml:space="preserve"> ADDIN ZOTERO_ITEM CSL_CITATION {"citationID":"oeI5p1Va","properties":{"formattedCitation":"(Hart and Chen, 2006; Hedwall et al., 2021)","plainCitation":"(Hart and Chen, 2006; Hedwall et al., 2021)","noteIndex":0},"citationItems":[{"id":"SVPZh9xL/Lja111A4","uris":["http://zotero.org/users/local/SYJr1vjk/items/7ZBME7NW"],"itemData":{"id":6289,"type":"article-journal","container-title":"Critical Reviews in Plant Sciences","DOI":"10.1080/07352680600819286","ISSN":"0735-2689, 1549-7836","issue":"4","journalAbbreviation":"Critical Reviews in Plant Sciences","language":"en","page":"381-397","source":"DOI.org (Crossref)","title":"Understory Vegetation Dynamics of North American Boreal Forests","volume":"25","author":[{"family":"Hart","given":"Stephen A."},{"family":"Chen","given":"Han Y. H."}],"issued":{"date-parts":[["2006",8]]}}},{"id":"SVPZh9xL/fyDKNyup","uris":["http://zotero.org/users/local/SYJr1vjk/items/RIRUPP9T"],"itemData":{"id":6334,"type":"article-journal","container-title":"Global Ecology and Biogeography","issue":"9","page":"1765-1780","title":"Interactions between local and global drivers determine long-term trends in boreal forest understorey vegetation","volume":"30","author":[{"family":"Hedwall","given":"Per-Ola"},{"family":"Uria-Diez","given":"Jamie"},{"family":"Brunet","given":"Jorg"},{"family":"Gustafsson","given":"Lena"},{"family":"Axelsson","given":"Anna-Lena"},{"family":"Strengbom","given":"Joachim"}],"issued":{"date-parts":[["2021"]]}}}],"schema":"https://github.com/citation-style-language/schema/raw/master/csl-citation.json"} </w:instrText>
      </w:r>
      <w:r w:rsidR="007A6E7C" w:rsidRPr="005A5E3C">
        <w:rPr>
          <w:b/>
          <w:bCs/>
        </w:rPr>
        <w:fldChar w:fldCharType="separate"/>
      </w:r>
      <w:r w:rsidR="00125303" w:rsidRPr="005A5E3C">
        <w:t xml:space="preserve">(Hart and Chen, 2006; </w:t>
      </w:r>
      <w:proofErr w:type="spellStart"/>
      <w:r w:rsidR="00125303" w:rsidRPr="005A5E3C">
        <w:t>Hedwall</w:t>
      </w:r>
      <w:proofErr w:type="spellEnd"/>
      <w:r w:rsidR="00125303" w:rsidRPr="005A5E3C">
        <w:t xml:space="preserve"> et al., 2021)</w:t>
      </w:r>
      <w:r w:rsidR="007A6E7C" w:rsidRPr="005A5E3C">
        <w:rPr>
          <w:b/>
          <w:bCs/>
        </w:rPr>
        <w:fldChar w:fldCharType="end"/>
      </w:r>
      <w:ins w:id="445" w:author="Katherine Hayes" w:date="2024-08-19T10:04:00Z">
        <w:r w:rsidR="00102414" w:rsidRPr="005A5E3C">
          <w:rPr>
            <w:b/>
            <w:bCs/>
          </w:rPr>
          <w:t xml:space="preserve"> </w:t>
        </w:r>
      </w:ins>
      <w:r w:rsidRPr="005A5E3C">
        <w:t xml:space="preserve">are either not as important following an increasing number of reburns, or (more likely) that </w:t>
      </w:r>
      <w:del w:id="446" w:author="Katherine Hayes" w:date="2024-08-19T14:19:00Z">
        <w:r w:rsidRPr="005A5E3C" w:rsidDel="0066201E">
          <w:delText xml:space="preserve">the variability in </w:delText>
        </w:r>
      </w:del>
      <w:r w:rsidRPr="005A5E3C">
        <w:t>plant communities in burned and reburned areas employ a variety of strategies to acquire resources that we did not have the statistical power to detect. There are likely many alternative strategies that plant species employ to take advantage of resource availability following multiple disturbance events. Some species might resprout following fire, while others may disperse into the burned area to take advantage of available resources. Future research will need to quantify the functional traits associated with the understory plant community to elucidate the mechanisms responsible for the resilience in the understory plant community observed</w:t>
      </w:r>
      <w:del w:id="447" w:author="Katherine Hayes" w:date="2024-08-19T14:19:00Z">
        <w:r w:rsidRPr="005A5E3C" w:rsidDel="0066201E">
          <w:delText xml:space="preserve"> presently</w:delText>
        </w:r>
      </w:del>
      <w:r w:rsidRPr="005A5E3C">
        <w:t xml:space="preserve">. </w:t>
      </w:r>
    </w:p>
    <w:p w14:paraId="546DC27B" w14:textId="05F8F0C6" w:rsidR="00FD733D" w:rsidRPr="005A5E3C" w:rsidRDefault="00FD733D">
      <w:pPr>
        <w:rPr>
          <w:b/>
          <w:bCs/>
        </w:rPr>
      </w:pPr>
      <w:r w:rsidRPr="005A5E3C">
        <w:rPr>
          <w:b/>
          <w:bCs/>
        </w:rPr>
        <w:t>CONCLUSIONS</w:t>
      </w:r>
    </w:p>
    <w:p w14:paraId="00000082" w14:textId="027237BE" w:rsidR="003F25E5" w:rsidRPr="005A5E3C" w:rsidRDefault="00000000">
      <w:r w:rsidRPr="005A5E3C">
        <w:tab/>
        <w:t xml:space="preserve">In summary, we provide evidence that understory plant communities remain resilient to further change in the face of continued reburning. The resilience of the understory plant community may provide nitrogen cycling, animal habitat and forage, and help structure the overstory plant community in the absence of continued reburning; however, future research will need to elucidate these relationships. </w:t>
      </w:r>
      <w:del w:id="448" w:author="Katherine Hayes" w:date="2024-08-19T14:19:00Z">
        <w:r w:rsidRPr="005A5E3C" w:rsidDel="0066201E">
          <w:delText>None of the abiotic filters</w:delText>
        </w:r>
      </w:del>
      <w:ins w:id="449" w:author="Katherine Hayes" w:date="2024-08-19T14:19:00Z">
        <w:r w:rsidR="0066201E" w:rsidRPr="005A5E3C">
          <w:t>Neither light availabil</w:t>
        </w:r>
      </w:ins>
      <w:ins w:id="450" w:author="Katherine Hayes" w:date="2024-08-19T14:20:00Z">
        <w:r w:rsidR="0066201E" w:rsidRPr="005A5E3C">
          <w:t>ity nor soil organic layer depth</w:t>
        </w:r>
      </w:ins>
      <w:r w:rsidRPr="005A5E3C">
        <w:t xml:space="preserve"> </w:t>
      </w:r>
      <w:del w:id="451" w:author="Katherine Hayes" w:date="2024-08-19T14:20:00Z">
        <w:r w:rsidRPr="005A5E3C" w:rsidDel="0066201E">
          <w:delText xml:space="preserve">that are thought to be important for the release of the understory plant community following a single fire event </w:delText>
        </w:r>
      </w:del>
      <w:r w:rsidRPr="005A5E3C">
        <w:t xml:space="preserve">were statistically significant predictors of plant species richness and understory community diversity when comparing plots that were once-, twice-, or thrice- burned. The potential mechanisms that promote the resilience of the understory plant community with continued reburns remains unknown. Understanding the response of the understory plant community helps inform our </w:t>
      </w:r>
      <w:r w:rsidRPr="005A5E3C">
        <w:lastRenderedPageBreak/>
        <w:t>ability to predict and manage impacts of repeat burning in boreal Interior Alaska forests and expands on our understanding of disturbance-driven ecological change in high-latitude boreal environments.</w:t>
      </w:r>
    </w:p>
    <w:p w14:paraId="00000083" w14:textId="77777777" w:rsidR="003F25E5" w:rsidRPr="005A5E3C" w:rsidRDefault="00000000">
      <w:r w:rsidRPr="005A5E3C">
        <w:t xml:space="preserve"> </w:t>
      </w:r>
    </w:p>
    <w:p w14:paraId="00000084" w14:textId="77777777" w:rsidR="003F25E5" w:rsidRPr="005A5E3C" w:rsidRDefault="00000000">
      <w:pPr>
        <w:pStyle w:val="Heading1"/>
        <w:rPr>
          <w:szCs w:val="24"/>
        </w:rPr>
      </w:pPr>
      <w:r w:rsidRPr="005A5E3C">
        <w:rPr>
          <w:szCs w:val="24"/>
        </w:rPr>
        <w:t>Data Availability</w:t>
      </w:r>
    </w:p>
    <w:p w14:paraId="00000085" w14:textId="7F7B5F45" w:rsidR="003F25E5" w:rsidRPr="005A5E3C" w:rsidRDefault="00000000">
      <w:r w:rsidRPr="005A5E3C">
        <w:t xml:space="preserve">All code used in the analyses of this paper are publicly available as a repository on </w:t>
      </w:r>
      <w:proofErr w:type="spellStart"/>
      <w:ins w:id="452" w:author="Katherine Hayes" w:date="2024-08-19T10:07:00Z">
        <w:r w:rsidR="00BC2AA5" w:rsidRPr="005A5E3C">
          <w:t>G</w:t>
        </w:r>
      </w:ins>
      <w:del w:id="453" w:author="Katherine Hayes" w:date="2024-08-19T10:07:00Z">
        <w:r w:rsidRPr="005A5E3C" w:rsidDel="00BC2AA5">
          <w:delText>g</w:delText>
        </w:r>
      </w:del>
      <w:r w:rsidRPr="005A5E3C">
        <w:t>ithub</w:t>
      </w:r>
      <w:proofErr w:type="spellEnd"/>
      <w:r w:rsidRPr="005A5E3C">
        <w:t xml:space="preserve"> (</w:t>
      </w:r>
      <w:ins w:id="454" w:author="Katherine Hayes" w:date="2024-08-19T10:06:00Z">
        <w:r w:rsidR="00BC2AA5" w:rsidRPr="005A5E3C">
          <w:t>https://github.com/k8hayes/Community-Regen</w:t>
        </w:r>
      </w:ins>
      <w:r w:rsidRPr="005A5E3C">
        <w:t xml:space="preserve">) and datasets are available on </w:t>
      </w:r>
      <w:proofErr w:type="spellStart"/>
      <w:r w:rsidRPr="005A5E3C">
        <w:t>Zenodo</w:t>
      </w:r>
      <w:proofErr w:type="spellEnd"/>
      <w:r w:rsidRPr="005A5E3C">
        <w:t xml:space="preserve"> (</w:t>
      </w:r>
      <w:r w:rsidRPr="005A5E3C">
        <w:rPr>
          <w:highlight w:val="yellow"/>
        </w:rPr>
        <w:t>doi</w:t>
      </w:r>
      <w:r w:rsidRPr="005A5E3C">
        <w:t>).</w:t>
      </w:r>
    </w:p>
    <w:p w14:paraId="00000086" w14:textId="77777777" w:rsidR="003F25E5" w:rsidRPr="005A5E3C" w:rsidRDefault="003F25E5"/>
    <w:p w14:paraId="00000087" w14:textId="77777777" w:rsidR="003F25E5" w:rsidRPr="005A5E3C" w:rsidRDefault="00000000">
      <w:pPr>
        <w:pStyle w:val="Heading1"/>
        <w:rPr>
          <w:szCs w:val="24"/>
        </w:rPr>
      </w:pPr>
      <w:r w:rsidRPr="005A5E3C">
        <w:rPr>
          <w:szCs w:val="24"/>
        </w:rPr>
        <w:t>Acknowledgements</w:t>
      </w:r>
    </w:p>
    <w:p w14:paraId="00000088" w14:textId="77777777" w:rsidR="003F25E5" w:rsidRPr="005A5E3C" w:rsidRDefault="00000000">
      <w:r w:rsidRPr="005A5E3C">
        <w:t xml:space="preserve">This study was funded by support from the NSF Polar Services Office (NSF-OPP-1903231). We are grateful to Vishnusai Kodicherla, Kyle Martini, Kristin Olson, Pauline Allen, and Teagan Furbish for their help in the field. </w:t>
      </w:r>
      <w:r w:rsidRPr="005A5E3C">
        <w:br w:type="page"/>
      </w:r>
    </w:p>
    <w:p w14:paraId="00000089" w14:textId="6633D57A" w:rsidR="003F25E5" w:rsidRPr="005A5E3C" w:rsidRDefault="001D23CD">
      <w:pPr>
        <w:pStyle w:val="Heading2"/>
        <w:rPr>
          <w:i w:val="0"/>
          <w:iCs/>
          <w:szCs w:val="24"/>
        </w:rPr>
      </w:pPr>
      <w:r w:rsidRPr="005A5E3C">
        <w:rPr>
          <w:i w:val="0"/>
          <w:iCs/>
          <w:szCs w:val="24"/>
        </w:rPr>
        <w:lastRenderedPageBreak/>
        <w:t>REFERENCES</w:t>
      </w:r>
    </w:p>
    <w:p w14:paraId="3396E620" w14:textId="77777777" w:rsidR="00102414" w:rsidRPr="005A5E3C" w:rsidRDefault="00054609" w:rsidP="00102414">
      <w:pPr>
        <w:pStyle w:val="Bibliography"/>
      </w:pPr>
      <w:r w:rsidRPr="005A5E3C">
        <w:rPr>
          <w:color w:val="000000"/>
          <w:highlight w:val="white"/>
        </w:rPr>
        <w:fldChar w:fldCharType="begin"/>
      </w:r>
      <w:r w:rsidR="00125303" w:rsidRPr="005A5E3C">
        <w:rPr>
          <w:color w:val="000000"/>
          <w:highlight w:val="white"/>
        </w:rPr>
        <w:instrText xml:space="preserve"> ADDIN ZOTERO_BIBL {"uncited":[],"omitted":[],"custom":[]} CSL_BIBLIOGRAPHY </w:instrText>
      </w:r>
      <w:r w:rsidRPr="005A5E3C">
        <w:rPr>
          <w:color w:val="000000"/>
          <w:highlight w:val="white"/>
        </w:rPr>
        <w:fldChar w:fldCharType="separate"/>
      </w:r>
      <w:proofErr w:type="spellStart"/>
      <w:r w:rsidR="00102414" w:rsidRPr="005A5E3C">
        <w:t>Anyomi</w:t>
      </w:r>
      <w:proofErr w:type="spellEnd"/>
      <w:r w:rsidR="00102414" w:rsidRPr="005A5E3C">
        <w:t xml:space="preserve">, K. A., B. Neary, J. Chen, and S. J. Mayor. 2022. A critical review of successional dynamics in boreal forests of North America. </w:t>
      </w:r>
      <w:r w:rsidR="00102414" w:rsidRPr="005A5E3C">
        <w:rPr>
          <w:i/>
          <w:iCs/>
        </w:rPr>
        <w:t>Environmental Reviews</w:t>
      </w:r>
      <w:r w:rsidR="00102414" w:rsidRPr="005A5E3C">
        <w:t xml:space="preserve"> 30: 563–594.</w:t>
      </w:r>
    </w:p>
    <w:p w14:paraId="3F07351D" w14:textId="77777777" w:rsidR="00102414" w:rsidRPr="005A5E3C" w:rsidRDefault="00102414" w:rsidP="00102414">
      <w:pPr>
        <w:pStyle w:val="Bibliography"/>
      </w:pPr>
      <w:r w:rsidRPr="005A5E3C">
        <w:t xml:space="preserve">Baltzer, J. L., N. J. Day, X. J. Walker, D. Greene, M. C. Mack, H. D. Alexander, D. Arseneault, et al. 2021. Increasing fire and the decline of fire adapted black spruce in the boreal forest. </w:t>
      </w:r>
      <w:r w:rsidRPr="005A5E3C">
        <w:rPr>
          <w:i/>
          <w:iCs/>
        </w:rPr>
        <w:t>Proceedings of the National Academy of Sciences</w:t>
      </w:r>
      <w:r w:rsidRPr="005A5E3C">
        <w:t xml:space="preserve"> 118: e2024872118.</w:t>
      </w:r>
    </w:p>
    <w:p w14:paraId="128D6B0F" w14:textId="77777777" w:rsidR="00102414" w:rsidRPr="005A5E3C" w:rsidRDefault="00102414" w:rsidP="00102414">
      <w:pPr>
        <w:pStyle w:val="Bibliography"/>
      </w:pPr>
      <w:proofErr w:type="spellStart"/>
      <w:r w:rsidRPr="005A5E3C">
        <w:t>Beals</w:t>
      </w:r>
      <w:proofErr w:type="spellEnd"/>
      <w:r w:rsidRPr="005A5E3C">
        <w:t>, E. W. 1984. Bray-</w:t>
      </w:r>
      <w:proofErr w:type="spellStart"/>
      <w:r w:rsidRPr="005A5E3C">
        <w:t>curtis</w:t>
      </w:r>
      <w:proofErr w:type="spellEnd"/>
      <w:r w:rsidRPr="005A5E3C">
        <w:t xml:space="preserve"> ordination: An effective strategy for analysis of multivariate ecological data. </w:t>
      </w:r>
      <w:r w:rsidRPr="005A5E3C">
        <w:rPr>
          <w:i/>
          <w:iCs/>
        </w:rPr>
        <w:t>Advances in Ecological Research</w:t>
      </w:r>
      <w:r w:rsidRPr="005A5E3C">
        <w:t xml:space="preserve"> 14: 1–55.</w:t>
      </w:r>
    </w:p>
    <w:p w14:paraId="5650E9E7" w14:textId="77777777" w:rsidR="00102414" w:rsidRPr="005A5E3C" w:rsidRDefault="00102414" w:rsidP="00102414">
      <w:pPr>
        <w:pStyle w:val="Bibliography"/>
      </w:pPr>
      <w:proofErr w:type="spellStart"/>
      <w:r w:rsidRPr="005A5E3C">
        <w:t>Bolker</w:t>
      </w:r>
      <w:proofErr w:type="spellEnd"/>
      <w:r w:rsidRPr="005A5E3C">
        <w:t>, B. M. 2008. Ecological Models and Data in R. Princeton University Press.</w:t>
      </w:r>
    </w:p>
    <w:p w14:paraId="792A1962" w14:textId="77777777" w:rsidR="00102414" w:rsidRPr="005A5E3C" w:rsidRDefault="00102414" w:rsidP="00102414">
      <w:pPr>
        <w:pStyle w:val="Bibliography"/>
      </w:pPr>
      <w:r w:rsidRPr="005A5E3C">
        <w:t xml:space="preserve">Buma, B. 2015. Disturbance interactions: Characterization, prediction, and the potential for cascading effects. </w:t>
      </w:r>
      <w:r w:rsidRPr="005A5E3C">
        <w:rPr>
          <w:i/>
          <w:iCs/>
        </w:rPr>
        <w:t>Ecosphere</w:t>
      </w:r>
      <w:r w:rsidRPr="005A5E3C">
        <w:t xml:space="preserve"> 6: 1–15.</w:t>
      </w:r>
    </w:p>
    <w:p w14:paraId="5F1CB5F7" w14:textId="77777777" w:rsidR="00102414" w:rsidRPr="005A5E3C" w:rsidRDefault="00102414" w:rsidP="00102414">
      <w:pPr>
        <w:pStyle w:val="Bibliography"/>
      </w:pPr>
      <w:r w:rsidRPr="005A5E3C">
        <w:t xml:space="preserve">Buma, B., B. J. Harvey, D. G. Gavin, R. Kelly, T. Loboda, B. E. McNeil, J. R. Marlon, et al. 2019. The value of linking paleoecological and </w:t>
      </w:r>
      <w:proofErr w:type="spellStart"/>
      <w:r w:rsidRPr="005A5E3C">
        <w:t>neoecological</w:t>
      </w:r>
      <w:proofErr w:type="spellEnd"/>
      <w:r w:rsidRPr="005A5E3C">
        <w:t xml:space="preserve"> perspectives to understand spatially-explicit ecosystem resilience. </w:t>
      </w:r>
      <w:r w:rsidRPr="005A5E3C">
        <w:rPr>
          <w:i/>
          <w:iCs/>
        </w:rPr>
        <w:t>Landscape Ecology</w:t>
      </w:r>
      <w:r w:rsidRPr="005A5E3C">
        <w:t xml:space="preserve"> 34: 17–33.</w:t>
      </w:r>
    </w:p>
    <w:p w14:paraId="6B7DBE30" w14:textId="77777777" w:rsidR="00102414" w:rsidRPr="005A5E3C" w:rsidRDefault="00102414" w:rsidP="00102414">
      <w:pPr>
        <w:pStyle w:val="Bibliography"/>
      </w:pPr>
      <w:r w:rsidRPr="005A5E3C">
        <w:t xml:space="preserve">Buma, B., K. Hayes, S. Weiss, and M. Lucash. 2022. Short-interval fires increasing in the Alaskan boreal forest as fire self-regulation decays across forest types. </w:t>
      </w:r>
      <w:r w:rsidRPr="005A5E3C">
        <w:rPr>
          <w:i/>
          <w:iCs/>
        </w:rPr>
        <w:t>Scientific Reports</w:t>
      </w:r>
      <w:r w:rsidRPr="005A5E3C">
        <w:t xml:space="preserve"> 12: 4901.</w:t>
      </w:r>
    </w:p>
    <w:p w14:paraId="51F62222" w14:textId="77777777" w:rsidR="00102414" w:rsidRPr="005A5E3C" w:rsidRDefault="00102414" w:rsidP="00102414">
      <w:pPr>
        <w:pStyle w:val="Bibliography"/>
      </w:pPr>
      <w:proofErr w:type="spellStart"/>
      <w:r w:rsidRPr="005A5E3C">
        <w:t>Cedrés</w:t>
      </w:r>
      <w:proofErr w:type="spellEnd"/>
      <w:r w:rsidRPr="005A5E3C">
        <w:t xml:space="preserve">-Perdomo, R. D., J. J. García-Alvarado, Á. </w:t>
      </w:r>
      <w:proofErr w:type="spellStart"/>
      <w:r w:rsidRPr="005A5E3C">
        <w:t>Mallorquín</w:t>
      </w:r>
      <w:proofErr w:type="spellEnd"/>
      <w:r w:rsidRPr="005A5E3C">
        <w:t>, J. Leal, and J. M. González-</w:t>
      </w:r>
      <w:proofErr w:type="spellStart"/>
      <w:r w:rsidRPr="005A5E3C">
        <w:t>Mancebo</w:t>
      </w:r>
      <w:proofErr w:type="spellEnd"/>
      <w:r w:rsidRPr="005A5E3C">
        <w:t xml:space="preserve">. 2024. Exploring the effects of fire on bryophyte functional groups along an elevational gradient on an oceanic island. </w:t>
      </w:r>
      <w:r w:rsidRPr="005A5E3C">
        <w:rPr>
          <w:i/>
          <w:iCs/>
        </w:rPr>
        <w:t>Forest Ecology and Management</w:t>
      </w:r>
      <w:r w:rsidRPr="005A5E3C">
        <w:t xml:space="preserve"> 567: 122074.</w:t>
      </w:r>
    </w:p>
    <w:p w14:paraId="6A88655D" w14:textId="77777777" w:rsidR="00102414" w:rsidRPr="005A5E3C" w:rsidRDefault="00102414" w:rsidP="00102414">
      <w:pPr>
        <w:pStyle w:val="Bibliography"/>
      </w:pPr>
      <w:r w:rsidRPr="005A5E3C">
        <w:t xml:space="preserve">Chapin, F. S., M. W. </w:t>
      </w:r>
      <w:proofErr w:type="spellStart"/>
      <w:r w:rsidRPr="005A5E3C">
        <w:t>Oswood</w:t>
      </w:r>
      <w:proofErr w:type="spellEnd"/>
      <w:r w:rsidRPr="005A5E3C">
        <w:t xml:space="preserve">, K. Van Cleve, L. A. </w:t>
      </w:r>
      <w:proofErr w:type="spellStart"/>
      <w:r w:rsidRPr="005A5E3C">
        <w:t>Viereck</w:t>
      </w:r>
      <w:proofErr w:type="spellEnd"/>
      <w:r w:rsidRPr="005A5E3C">
        <w:t>, and D. L. Verbyla. 2006. Alaska’s Changing Boreal Forest. Oxford University Press.</w:t>
      </w:r>
    </w:p>
    <w:p w14:paraId="0DA59A06" w14:textId="77777777" w:rsidR="00102414" w:rsidRPr="005A5E3C" w:rsidRDefault="00102414" w:rsidP="00102414">
      <w:pPr>
        <w:pStyle w:val="Bibliography"/>
      </w:pPr>
      <w:r w:rsidRPr="005A5E3C">
        <w:t xml:space="preserve">Du, E., C. </w:t>
      </w:r>
      <w:proofErr w:type="spellStart"/>
      <w:r w:rsidRPr="005A5E3C">
        <w:t>Terrer</w:t>
      </w:r>
      <w:proofErr w:type="spellEnd"/>
      <w:r w:rsidRPr="005A5E3C">
        <w:t xml:space="preserve">, A. F. A. Pellegrini, A. </w:t>
      </w:r>
      <w:proofErr w:type="spellStart"/>
      <w:r w:rsidRPr="005A5E3C">
        <w:t>Ahlström</w:t>
      </w:r>
      <w:proofErr w:type="spellEnd"/>
      <w:r w:rsidRPr="005A5E3C">
        <w:t xml:space="preserve">, C. J. Van Lissa, X. Zhao, N. Xia, et al. 2020. Global patterns of terrestrial nitrogen and phosphorus limitation. </w:t>
      </w:r>
      <w:r w:rsidRPr="005A5E3C">
        <w:rPr>
          <w:i/>
          <w:iCs/>
        </w:rPr>
        <w:t>Nature Geoscience</w:t>
      </w:r>
      <w:r w:rsidRPr="005A5E3C">
        <w:t xml:space="preserve"> 13: 221–226.</w:t>
      </w:r>
    </w:p>
    <w:p w14:paraId="2512879C" w14:textId="77777777" w:rsidR="00102414" w:rsidRPr="005A5E3C" w:rsidRDefault="00102414" w:rsidP="00102414">
      <w:pPr>
        <w:pStyle w:val="Bibliography"/>
      </w:pPr>
      <w:proofErr w:type="spellStart"/>
      <w:r w:rsidRPr="005A5E3C">
        <w:t>Fornwalt</w:t>
      </w:r>
      <w:proofErr w:type="spellEnd"/>
      <w:r w:rsidRPr="005A5E3C">
        <w:t xml:space="preserve">, P., C. Stevens-Rumann, and B. Collins. 2018. Overstory Structure and Surface Cover Dynamics in the Decade Following the Hayman Fire, Colorado. </w:t>
      </w:r>
      <w:r w:rsidRPr="005A5E3C">
        <w:rPr>
          <w:i/>
          <w:iCs/>
        </w:rPr>
        <w:t>Forests</w:t>
      </w:r>
      <w:r w:rsidRPr="005A5E3C">
        <w:t xml:space="preserve"> 9: 152.</w:t>
      </w:r>
    </w:p>
    <w:p w14:paraId="52E944B0" w14:textId="77777777" w:rsidR="00102414" w:rsidRPr="005A5E3C" w:rsidRDefault="00102414" w:rsidP="00102414">
      <w:pPr>
        <w:pStyle w:val="Bibliography"/>
      </w:pPr>
      <w:proofErr w:type="spellStart"/>
      <w:r w:rsidRPr="005A5E3C">
        <w:t>Fraterrigo</w:t>
      </w:r>
      <w:proofErr w:type="spellEnd"/>
      <w:r w:rsidRPr="005A5E3C">
        <w:t xml:space="preserve">, J. M., A. B. </w:t>
      </w:r>
      <w:proofErr w:type="spellStart"/>
      <w:r w:rsidRPr="005A5E3C">
        <w:t>Langille</w:t>
      </w:r>
      <w:proofErr w:type="spellEnd"/>
      <w:r w:rsidRPr="005A5E3C">
        <w:t xml:space="preserve">, and J. A. </w:t>
      </w:r>
      <w:proofErr w:type="spellStart"/>
      <w:r w:rsidRPr="005A5E3C">
        <w:t>Rusak</w:t>
      </w:r>
      <w:proofErr w:type="spellEnd"/>
      <w:r w:rsidRPr="005A5E3C">
        <w:t xml:space="preserve">. 2020. Stochastic disturbance regimes alter patterns of ecosystem variability and recovery R. Martinez-Garcia [ed.],. </w:t>
      </w:r>
      <w:r w:rsidRPr="005A5E3C">
        <w:rPr>
          <w:i/>
          <w:iCs/>
        </w:rPr>
        <w:t>PLOS ONE</w:t>
      </w:r>
      <w:r w:rsidRPr="005A5E3C">
        <w:t xml:space="preserve"> 15: e0229927.</w:t>
      </w:r>
    </w:p>
    <w:p w14:paraId="59FCE5AF" w14:textId="77777777" w:rsidR="00102414" w:rsidRPr="005A5E3C" w:rsidRDefault="00102414" w:rsidP="00102414">
      <w:pPr>
        <w:pStyle w:val="Bibliography"/>
      </w:pPr>
      <w:proofErr w:type="spellStart"/>
      <w:r w:rsidRPr="005A5E3C">
        <w:t>Frelich</w:t>
      </w:r>
      <w:proofErr w:type="spellEnd"/>
      <w:r w:rsidRPr="005A5E3C">
        <w:t xml:space="preserve">, L. E., P. B. Reich, and D. W. Peterson. 2017. The changing role of fire in mediating the relationships among oaks, grasslands, mesic temperate forests, and boreal forests in the Lake States. </w:t>
      </w:r>
      <w:r w:rsidRPr="005A5E3C">
        <w:rPr>
          <w:i/>
          <w:iCs/>
        </w:rPr>
        <w:t>Journal of Sustainable Forestry</w:t>
      </w:r>
      <w:r w:rsidRPr="005A5E3C">
        <w:t xml:space="preserve"> 36: 421–432.</w:t>
      </w:r>
    </w:p>
    <w:p w14:paraId="56044AEE" w14:textId="77777777" w:rsidR="00102414" w:rsidRPr="005A5E3C" w:rsidRDefault="00102414" w:rsidP="00102414">
      <w:pPr>
        <w:pStyle w:val="Bibliography"/>
      </w:pPr>
      <w:r w:rsidRPr="005A5E3C">
        <w:lastRenderedPageBreak/>
        <w:t xml:space="preserve">Greene, D. F., J. C. </w:t>
      </w:r>
      <w:proofErr w:type="spellStart"/>
      <w:r w:rsidRPr="005A5E3C">
        <w:t>Zasada</w:t>
      </w:r>
      <w:proofErr w:type="spellEnd"/>
      <w:r w:rsidRPr="005A5E3C">
        <w:t xml:space="preserve">, L. Sirois, D. Kneeshaw, H. Morin, I. Charron, and M.-J. Simard. 1999. A review of the regeneration dynamics of North American boreal forest tree species. </w:t>
      </w:r>
      <w:r w:rsidRPr="005A5E3C">
        <w:rPr>
          <w:i/>
          <w:iCs/>
        </w:rPr>
        <w:t>Can. J. For. Res.</w:t>
      </w:r>
      <w:r w:rsidRPr="005A5E3C">
        <w:t xml:space="preserve"> 29: 824–839.</w:t>
      </w:r>
    </w:p>
    <w:p w14:paraId="7DBB7CED" w14:textId="77777777" w:rsidR="00102414" w:rsidRPr="005A5E3C" w:rsidRDefault="00102414" w:rsidP="00102414">
      <w:pPr>
        <w:pStyle w:val="Bibliography"/>
      </w:pPr>
      <w:r w:rsidRPr="005A5E3C">
        <w:t xml:space="preserve">Hart, S. A., and H. Y. H. Chen. 2006. Understory Vegetation Dynamics of North American Boreal Forests. </w:t>
      </w:r>
      <w:r w:rsidRPr="005A5E3C">
        <w:rPr>
          <w:i/>
          <w:iCs/>
        </w:rPr>
        <w:t>Critical Reviews in Plant Sciences</w:t>
      </w:r>
      <w:r w:rsidRPr="005A5E3C">
        <w:t xml:space="preserve"> 25: 381–397.</w:t>
      </w:r>
    </w:p>
    <w:p w14:paraId="1CB48297" w14:textId="77777777" w:rsidR="00102414" w:rsidRPr="005A5E3C" w:rsidRDefault="00102414" w:rsidP="00102414">
      <w:pPr>
        <w:pStyle w:val="Bibliography"/>
      </w:pPr>
      <w:r w:rsidRPr="005A5E3C">
        <w:t xml:space="preserve">Hayes, K., and B. Buma. 2021. Effects of short-interval disturbances continue to </w:t>
      </w:r>
      <w:proofErr w:type="gramStart"/>
      <w:r w:rsidRPr="005A5E3C">
        <w:t>accumulate ,</w:t>
      </w:r>
      <w:proofErr w:type="gramEnd"/>
      <w:r w:rsidRPr="005A5E3C">
        <w:t xml:space="preserve"> overwhelming variability in local resilience. </w:t>
      </w:r>
      <w:r w:rsidRPr="005A5E3C">
        <w:rPr>
          <w:i/>
          <w:iCs/>
        </w:rPr>
        <w:t>Ecosphere</w:t>
      </w:r>
      <w:r w:rsidRPr="005A5E3C">
        <w:t xml:space="preserve"> 12.</w:t>
      </w:r>
    </w:p>
    <w:p w14:paraId="5402A34F" w14:textId="77777777" w:rsidR="00102414" w:rsidRPr="005A5E3C" w:rsidRDefault="00102414" w:rsidP="00102414">
      <w:pPr>
        <w:pStyle w:val="Bibliography"/>
      </w:pPr>
      <w:proofErr w:type="spellStart"/>
      <w:r w:rsidRPr="005A5E3C">
        <w:t>Hedwall</w:t>
      </w:r>
      <w:proofErr w:type="spellEnd"/>
      <w:r w:rsidRPr="005A5E3C">
        <w:t xml:space="preserve">, P.-O., J. Uria-Diez, J. Brunet, L. Gustafsson, A.-L. </w:t>
      </w:r>
      <w:proofErr w:type="spellStart"/>
      <w:r w:rsidRPr="005A5E3C">
        <w:t>Axelsson</w:t>
      </w:r>
      <w:proofErr w:type="spellEnd"/>
      <w:r w:rsidRPr="005A5E3C">
        <w:t xml:space="preserve">, and J. </w:t>
      </w:r>
      <w:proofErr w:type="spellStart"/>
      <w:r w:rsidRPr="005A5E3C">
        <w:t>Strengbom</w:t>
      </w:r>
      <w:proofErr w:type="spellEnd"/>
      <w:r w:rsidRPr="005A5E3C">
        <w:t xml:space="preserve">. 2021. Interactions between local and global drivers determine long-term trends in boreal forest </w:t>
      </w:r>
      <w:proofErr w:type="spellStart"/>
      <w:r w:rsidRPr="005A5E3C">
        <w:t>understorey</w:t>
      </w:r>
      <w:proofErr w:type="spellEnd"/>
      <w:r w:rsidRPr="005A5E3C">
        <w:t xml:space="preserve"> vegetation. </w:t>
      </w:r>
      <w:r w:rsidRPr="005A5E3C">
        <w:rPr>
          <w:i/>
          <w:iCs/>
        </w:rPr>
        <w:t>Global Ecology and Biogeography</w:t>
      </w:r>
      <w:r w:rsidRPr="005A5E3C">
        <w:t xml:space="preserve"> 30: 1765–1780.</w:t>
      </w:r>
    </w:p>
    <w:p w14:paraId="04400058" w14:textId="77777777" w:rsidR="00102414" w:rsidRPr="005A5E3C" w:rsidRDefault="00102414" w:rsidP="00102414">
      <w:pPr>
        <w:pStyle w:val="Bibliography"/>
      </w:pPr>
      <w:proofErr w:type="spellStart"/>
      <w:r w:rsidRPr="005A5E3C">
        <w:t>Hensgens</w:t>
      </w:r>
      <w:proofErr w:type="spellEnd"/>
      <w:r w:rsidRPr="005A5E3C">
        <w:t xml:space="preserve">, G., H. Laudon, M. </w:t>
      </w:r>
      <w:proofErr w:type="spellStart"/>
      <w:r w:rsidRPr="005A5E3C">
        <w:t>Peichl</w:t>
      </w:r>
      <w:proofErr w:type="spellEnd"/>
      <w:r w:rsidRPr="005A5E3C">
        <w:t xml:space="preserve">, I. A. Gil, Q. Zhou, and M. Berggren. 2020. The role of the understory in litter DOC and nutrient leaching in boreal forests. </w:t>
      </w:r>
      <w:r w:rsidRPr="005A5E3C">
        <w:rPr>
          <w:i/>
          <w:iCs/>
        </w:rPr>
        <w:t>Biogeochemistry</w:t>
      </w:r>
      <w:r w:rsidRPr="005A5E3C">
        <w:t xml:space="preserve"> 149: 87–103.</w:t>
      </w:r>
    </w:p>
    <w:p w14:paraId="2659E000" w14:textId="77777777" w:rsidR="00102414" w:rsidRPr="005A5E3C" w:rsidRDefault="00102414" w:rsidP="00102414">
      <w:pPr>
        <w:pStyle w:val="Bibliography"/>
      </w:pPr>
      <w:r w:rsidRPr="005A5E3C">
        <w:t xml:space="preserve">Hodson, J., D. Fortin, and L. </w:t>
      </w:r>
      <w:proofErr w:type="spellStart"/>
      <w:r w:rsidRPr="005A5E3C">
        <w:t>Bélanger</w:t>
      </w:r>
      <w:proofErr w:type="spellEnd"/>
      <w:r w:rsidRPr="005A5E3C">
        <w:t xml:space="preserve">. 2011. Changes in relative abundance of snowshoe hares </w:t>
      </w:r>
      <w:proofErr w:type="gramStart"/>
      <w:r w:rsidRPr="005A5E3C">
        <w:t xml:space="preserve">( </w:t>
      </w:r>
      <w:r w:rsidRPr="005A5E3C">
        <w:rPr>
          <w:i/>
          <w:iCs/>
        </w:rPr>
        <w:t>Lepus</w:t>
      </w:r>
      <w:proofErr w:type="gramEnd"/>
      <w:r w:rsidRPr="005A5E3C">
        <w:rPr>
          <w:i/>
          <w:iCs/>
        </w:rPr>
        <w:t xml:space="preserve"> americanus</w:t>
      </w:r>
      <w:r w:rsidRPr="005A5E3C">
        <w:t xml:space="preserve"> ) across a 265-year gradient of boreal forest succession. </w:t>
      </w:r>
      <w:r w:rsidRPr="005A5E3C">
        <w:rPr>
          <w:i/>
          <w:iCs/>
        </w:rPr>
        <w:t>Canadian Journal of Zoology</w:t>
      </w:r>
      <w:r w:rsidRPr="005A5E3C">
        <w:t xml:space="preserve"> 89: 908–920.</w:t>
      </w:r>
    </w:p>
    <w:p w14:paraId="60F32409" w14:textId="77777777" w:rsidR="00102414" w:rsidRPr="005A5E3C" w:rsidRDefault="00102414" w:rsidP="00102414">
      <w:pPr>
        <w:pStyle w:val="Bibliography"/>
      </w:pPr>
      <w:r w:rsidRPr="005A5E3C">
        <w:t xml:space="preserve">Hoecker, T. J., and P. E. Higuera. 2019. Forest succession and climate variability interacted to control fire activity over the last four centuries in an Alaskan boreal landscape. </w:t>
      </w:r>
      <w:r w:rsidRPr="005A5E3C">
        <w:rPr>
          <w:i/>
          <w:iCs/>
        </w:rPr>
        <w:t>Landsc. Ecol.</w:t>
      </w:r>
      <w:r w:rsidRPr="005A5E3C">
        <w:t xml:space="preserve"> 34: 227–241.</w:t>
      </w:r>
    </w:p>
    <w:p w14:paraId="6ABA4469" w14:textId="77777777" w:rsidR="00102414" w:rsidRPr="005A5E3C" w:rsidRDefault="00102414" w:rsidP="00102414">
      <w:pPr>
        <w:pStyle w:val="Bibliography"/>
      </w:pPr>
      <w:r w:rsidRPr="005A5E3C">
        <w:t xml:space="preserve">Hoecker, T. J., P. E. Higuera, R. Kelly, and F. S. Hu. 2020. Arctic and boreal </w:t>
      </w:r>
      <w:proofErr w:type="spellStart"/>
      <w:r w:rsidRPr="005A5E3C">
        <w:t>paleofire</w:t>
      </w:r>
      <w:proofErr w:type="spellEnd"/>
      <w:r w:rsidRPr="005A5E3C">
        <w:t xml:space="preserve"> records reveal drivers of fire activity and departures from Holocene variability. </w:t>
      </w:r>
      <w:r w:rsidRPr="005A5E3C">
        <w:rPr>
          <w:i/>
          <w:iCs/>
        </w:rPr>
        <w:t>Ecology</w:t>
      </w:r>
      <w:r w:rsidRPr="005A5E3C">
        <w:t xml:space="preserve"> 101.</w:t>
      </w:r>
    </w:p>
    <w:p w14:paraId="06DF5381" w14:textId="77777777" w:rsidR="00102414" w:rsidRPr="005A5E3C" w:rsidRDefault="00102414" w:rsidP="00102414">
      <w:pPr>
        <w:pStyle w:val="Bibliography"/>
      </w:pPr>
      <w:proofErr w:type="spellStart"/>
      <w:r w:rsidRPr="005A5E3C">
        <w:t>Hultén</w:t>
      </w:r>
      <w:proofErr w:type="spellEnd"/>
      <w:r w:rsidRPr="005A5E3C">
        <w:t>, E. 1968. Flora of Alaska and neighboring territories: a manual of the vascular plants. Stanford University Press.</w:t>
      </w:r>
    </w:p>
    <w:p w14:paraId="409329CB" w14:textId="77777777" w:rsidR="00102414" w:rsidRPr="005A5E3C" w:rsidRDefault="00102414" w:rsidP="00102414">
      <w:pPr>
        <w:pStyle w:val="Bibliography"/>
      </w:pPr>
      <w:r w:rsidRPr="005A5E3C">
        <w:t xml:space="preserve">Johnstone, J. F., G. Celis, F. S. Chapin, T. N. Hollingsworth, M. Jean, and M. C. Mack. 2020. Factors shaping alternate successional trajectories in burned black spruce forests of Alaska. </w:t>
      </w:r>
      <w:r w:rsidRPr="005A5E3C">
        <w:rPr>
          <w:i/>
          <w:iCs/>
        </w:rPr>
        <w:t>Ecosphere</w:t>
      </w:r>
      <w:r w:rsidRPr="005A5E3C">
        <w:t xml:space="preserve"> 11: e03129.</w:t>
      </w:r>
    </w:p>
    <w:p w14:paraId="68B737D8" w14:textId="77777777" w:rsidR="00102414" w:rsidRPr="005A5E3C" w:rsidRDefault="00102414" w:rsidP="00102414">
      <w:pPr>
        <w:pStyle w:val="Bibliography"/>
      </w:pPr>
      <w:r w:rsidRPr="005A5E3C">
        <w:t xml:space="preserve">Johnstone, J. F., T. N. Hollingsworth, F. S. Chapin, and M. C. Mack. 2010. Changes in fire regime break the legacy lock on successional trajectories in Alaskan boreal forest. </w:t>
      </w:r>
      <w:r w:rsidRPr="005A5E3C">
        <w:rPr>
          <w:i/>
          <w:iCs/>
        </w:rPr>
        <w:t>Global Change Biology</w:t>
      </w:r>
      <w:r w:rsidRPr="005A5E3C">
        <w:t xml:space="preserve"> 16: 1281–1295.</w:t>
      </w:r>
    </w:p>
    <w:p w14:paraId="57E65746" w14:textId="77777777" w:rsidR="00102414" w:rsidRPr="005A5E3C" w:rsidRDefault="00102414" w:rsidP="00102414">
      <w:pPr>
        <w:pStyle w:val="Bibliography"/>
      </w:pPr>
      <w:r w:rsidRPr="005A5E3C">
        <w:t xml:space="preserve">Laughlin, D. C., and P. Z. </w:t>
      </w:r>
      <w:proofErr w:type="spellStart"/>
      <w:r w:rsidRPr="005A5E3C">
        <w:t>Fulé</w:t>
      </w:r>
      <w:proofErr w:type="spellEnd"/>
      <w:r w:rsidRPr="005A5E3C">
        <w:t xml:space="preserve">. 2008. Wildland fire effects on understory plant communities in two fire-prone forests. </w:t>
      </w:r>
      <w:r w:rsidRPr="005A5E3C">
        <w:rPr>
          <w:i/>
          <w:iCs/>
        </w:rPr>
        <w:t>Canadian Journal of Forest Research</w:t>
      </w:r>
      <w:r w:rsidRPr="005A5E3C">
        <w:t xml:space="preserve"> 38: 133–142.</w:t>
      </w:r>
    </w:p>
    <w:p w14:paraId="3AAEF14C" w14:textId="77777777" w:rsidR="00102414" w:rsidRPr="005A5E3C" w:rsidRDefault="00102414" w:rsidP="00102414">
      <w:pPr>
        <w:pStyle w:val="Bibliography"/>
      </w:pPr>
      <w:proofErr w:type="spellStart"/>
      <w:r w:rsidRPr="005A5E3C">
        <w:t>Laursen</w:t>
      </w:r>
      <w:proofErr w:type="spellEnd"/>
      <w:r w:rsidRPr="005A5E3C">
        <w:t xml:space="preserve">, G. A., and R. D. </w:t>
      </w:r>
      <w:proofErr w:type="spellStart"/>
      <w:r w:rsidRPr="005A5E3C">
        <w:t>Seppelt</w:t>
      </w:r>
      <w:proofErr w:type="spellEnd"/>
      <w:r w:rsidRPr="005A5E3C">
        <w:t xml:space="preserve">. 2010. Common Interior Alaska Cryptogams: Fungi, </w:t>
      </w:r>
      <w:proofErr w:type="spellStart"/>
      <w:r w:rsidRPr="005A5E3C">
        <w:t>Lichenicolous</w:t>
      </w:r>
      <w:proofErr w:type="spellEnd"/>
      <w:r w:rsidRPr="005A5E3C">
        <w:t xml:space="preserve"> Fungi, Lichenized Fungi, Slime Molds, Mosses, and Liverworts. University of Alaska Press.</w:t>
      </w:r>
    </w:p>
    <w:p w14:paraId="646BB46B" w14:textId="77777777" w:rsidR="00102414" w:rsidRPr="005A5E3C" w:rsidRDefault="00102414" w:rsidP="00102414">
      <w:pPr>
        <w:pStyle w:val="Bibliography"/>
      </w:pPr>
      <w:r w:rsidRPr="005A5E3C">
        <w:lastRenderedPageBreak/>
        <w:t xml:space="preserve">Leffler, A. J., K. H. Beard, K. C. Kelsey, R. T. Choi, J. A. Schmutz, and J. M. Welker. 2019. Delayed herbivory by migratory geese increases summer‐long CO2 uptake in coastal western Alaska. </w:t>
      </w:r>
      <w:r w:rsidRPr="005A5E3C">
        <w:rPr>
          <w:i/>
          <w:iCs/>
        </w:rPr>
        <w:t>Global Change Biology</w:t>
      </w:r>
      <w:r w:rsidRPr="005A5E3C">
        <w:t xml:space="preserve"> 25: 277–289.</w:t>
      </w:r>
    </w:p>
    <w:p w14:paraId="12F55579" w14:textId="77777777" w:rsidR="00102414" w:rsidRPr="005A5E3C" w:rsidRDefault="00102414" w:rsidP="00102414">
      <w:pPr>
        <w:pStyle w:val="Bibliography"/>
      </w:pPr>
      <w:r w:rsidRPr="005A5E3C">
        <w:t xml:space="preserve">MacKinnon, A., J. </w:t>
      </w:r>
      <w:proofErr w:type="spellStart"/>
      <w:r w:rsidRPr="005A5E3C">
        <w:t>Pojar</w:t>
      </w:r>
      <w:proofErr w:type="spellEnd"/>
      <w:r w:rsidRPr="005A5E3C">
        <w:t xml:space="preserve">, and P. B. </w:t>
      </w:r>
      <w:proofErr w:type="spellStart"/>
      <w:r w:rsidRPr="005A5E3C">
        <w:t>Alaback</w:t>
      </w:r>
      <w:proofErr w:type="spellEnd"/>
      <w:r w:rsidRPr="005A5E3C">
        <w:t>. 2004. Plants of the Pacific Northwest Coast. Lone Pine Pub.</w:t>
      </w:r>
    </w:p>
    <w:p w14:paraId="68DCCC4F" w14:textId="77777777" w:rsidR="00102414" w:rsidRPr="005A5E3C" w:rsidRDefault="00102414" w:rsidP="00102414">
      <w:pPr>
        <w:pStyle w:val="Bibliography"/>
      </w:pPr>
      <w:r w:rsidRPr="005A5E3C">
        <w:t xml:space="preserve">Messier, C., S. Parent, and Y. Bergeron. 1998. Effects of overstory and understory vegetation on the understory light environment in mixed boreal forests. </w:t>
      </w:r>
      <w:r w:rsidRPr="005A5E3C">
        <w:rPr>
          <w:i/>
          <w:iCs/>
        </w:rPr>
        <w:t>Journal of Vegetation Science</w:t>
      </w:r>
      <w:r w:rsidRPr="005A5E3C">
        <w:t xml:space="preserve"> 9: 511–520.</w:t>
      </w:r>
    </w:p>
    <w:p w14:paraId="7996EC3B" w14:textId="77777777" w:rsidR="00102414" w:rsidRPr="005A5E3C" w:rsidRDefault="00102414" w:rsidP="00102414">
      <w:pPr>
        <w:pStyle w:val="Bibliography"/>
      </w:pPr>
      <w:r w:rsidRPr="005A5E3C">
        <w:t xml:space="preserve">Miller, J. E. D., and H. D. Safford. 2020. Are plant community responses to wildfire contingent upon historical disturbance regimes? B. Poulter [ed.],. </w:t>
      </w:r>
      <w:r w:rsidRPr="005A5E3C">
        <w:rPr>
          <w:i/>
          <w:iCs/>
        </w:rPr>
        <w:t>Global Ecology and Biogeography</w:t>
      </w:r>
      <w:r w:rsidRPr="005A5E3C">
        <w:t xml:space="preserve"> 29: 1621–1633.</w:t>
      </w:r>
    </w:p>
    <w:p w14:paraId="2DF1851A" w14:textId="77777777" w:rsidR="00102414" w:rsidRPr="005A5E3C" w:rsidRDefault="00102414" w:rsidP="00102414">
      <w:pPr>
        <w:pStyle w:val="Bibliography"/>
      </w:pPr>
      <w:proofErr w:type="spellStart"/>
      <w:r w:rsidRPr="005A5E3C">
        <w:t>Näsholm</w:t>
      </w:r>
      <w:proofErr w:type="spellEnd"/>
      <w:r w:rsidRPr="005A5E3C">
        <w:t xml:space="preserve">, T., A. Ekblad, A. </w:t>
      </w:r>
      <w:proofErr w:type="spellStart"/>
      <w:r w:rsidRPr="005A5E3C">
        <w:t>Nordin</w:t>
      </w:r>
      <w:proofErr w:type="spellEnd"/>
      <w:r w:rsidRPr="005A5E3C">
        <w:t xml:space="preserve">, R. </w:t>
      </w:r>
      <w:proofErr w:type="spellStart"/>
      <w:r w:rsidRPr="005A5E3C">
        <w:t>Giesler</w:t>
      </w:r>
      <w:proofErr w:type="spellEnd"/>
      <w:r w:rsidRPr="005A5E3C">
        <w:t xml:space="preserve">, M. </w:t>
      </w:r>
      <w:proofErr w:type="spellStart"/>
      <w:r w:rsidRPr="005A5E3C">
        <w:t>Högberg</w:t>
      </w:r>
      <w:proofErr w:type="spellEnd"/>
      <w:r w:rsidRPr="005A5E3C">
        <w:t xml:space="preserve">, and P. </w:t>
      </w:r>
      <w:proofErr w:type="spellStart"/>
      <w:r w:rsidRPr="005A5E3C">
        <w:t>Högberg</w:t>
      </w:r>
      <w:proofErr w:type="spellEnd"/>
      <w:r w:rsidRPr="005A5E3C">
        <w:t xml:space="preserve">. 1998. </w:t>
      </w:r>
      <w:proofErr w:type="gramStart"/>
      <w:r w:rsidRPr="005A5E3C">
        <w:t>Boreal forest</w:t>
      </w:r>
      <w:proofErr w:type="gramEnd"/>
      <w:r w:rsidRPr="005A5E3C">
        <w:t xml:space="preserve"> plants take up organic nitrogen. </w:t>
      </w:r>
      <w:r w:rsidRPr="005A5E3C">
        <w:rPr>
          <w:i/>
          <w:iCs/>
        </w:rPr>
        <w:t>Nature</w:t>
      </w:r>
      <w:r w:rsidRPr="005A5E3C">
        <w:t xml:space="preserve"> 392: 914–916.</w:t>
      </w:r>
    </w:p>
    <w:p w14:paraId="258BFF0E" w14:textId="77777777" w:rsidR="00102414" w:rsidRPr="005A5E3C" w:rsidRDefault="00102414" w:rsidP="00102414">
      <w:pPr>
        <w:pStyle w:val="Bibliography"/>
      </w:pPr>
      <w:r w:rsidRPr="005A5E3C">
        <w:t xml:space="preserve">Oksanen, J., F. G. Blanchet, M. Friendly, R. </w:t>
      </w:r>
      <w:proofErr w:type="spellStart"/>
      <w:r w:rsidRPr="005A5E3C">
        <w:t>Kindt</w:t>
      </w:r>
      <w:proofErr w:type="spellEnd"/>
      <w:r w:rsidRPr="005A5E3C">
        <w:t>, P. Legendre, D. McGlinn, P. R. Minchin, et al. 2020. vegan: community ecology package.</w:t>
      </w:r>
    </w:p>
    <w:p w14:paraId="06C46FF1" w14:textId="77777777" w:rsidR="00102414" w:rsidRPr="005A5E3C" w:rsidRDefault="00102414" w:rsidP="00102414">
      <w:pPr>
        <w:pStyle w:val="Bibliography"/>
      </w:pPr>
      <w:r w:rsidRPr="005A5E3C">
        <w:t xml:space="preserve">Pham, A. T., L. D. </w:t>
      </w:r>
      <w:proofErr w:type="spellStart"/>
      <w:r w:rsidRPr="005A5E3C">
        <w:t>Grandpré</w:t>
      </w:r>
      <w:proofErr w:type="spellEnd"/>
      <w:r w:rsidRPr="005A5E3C">
        <w:t xml:space="preserve">, S. Gauthier, and Y. Bergeron. 2004. Gap dynamics and replacement patterns in gaps of the northeastern boreal forest of Quebec. </w:t>
      </w:r>
      <w:r w:rsidRPr="005A5E3C">
        <w:rPr>
          <w:i/>
          <w:iCs/>
        </w:rPr>
        <w:t>Canadian Journal of Forest Research</w:t>
      </w:r>
      <w:r w:rsidRPr="005A5E3C">
        <w:t xml:space="preserve"> 34: 353–364.</w:t>
      </w:r>
    </w:p>
    <w:p w14:paraId="39071857" w14:textId="77777777" w:rsidR="00102414" w:rsidRPr="005A5E3C" w:rsidRDefault="00102414" w:rsidP="00102414">
      <w:pPr>
        <w:pStyle w:val="Bibliography"/>
      </w:pPr>
      <w:r w:rsidRPr="005A5E3C">
        <w:t>R Core Team. 2022. R: A language and environment for statistical computing.</w:t>
      </w:r>
    </w:p>
    <w:p w14:paraId="603D8663" w14:textId="77777777" w:rsidR="00102414" w:rsidRPr="005A5E3C" w:rsidRDefault="00102414" w:rsidP="00102414">
      <w:pPr>
        <w:pStyle w:val="Bibliography"/>
      </w:pPr>
      <w:r w:rsidRPr="005A5E3C">
        <w:t xml:space="preserve">Rees, D. C., and G. P. </w:t>
      </w:r>
      <w:proofErr w:type="spellStart"/>
      <w:r w:rsidRPr="005A5E3C">
        <w:t>Juday</w:t>
      </w:r>
      <w:proofErr w:type="spellEnd"/>
      <w:r w:rsidRPr="005A5E3C">
        <w:t xml:space="preserve">. 2002. Plant species diversity on logged versus burned sites in central Alaska. </w:t>
      </w:r>
      <w:r w:rsidRPr="005A5E3C">
        <w:rPr>
          <w:i/>
          <w:iCs/>
        </w:rPr>
        <w:t>Forest Ecology and Management</w:t>
      </w:r>
      <w:r w:rsidRPr="005A5E3C">
        <w:t xml:space="preserve"> 155: 291–302.</w:t>
      </w:r>
    </w:p>
    <w:p w14:paraId="33597A6D" w14:textId="77777777" w:rsidR="00102414" w:rsidRPr="005A5E3C" w:rsidRDefault="00102414" w:rsidP="00102414">
      <w:pPr>
        <w:pStyle w:val="Bibliography"/>
      </w:pPr>
      <w:r w:rsidRPr="005A5E3C">
        <w:t xml:space="preserve">Rodman, K. C., R. A. Andrus, A. R. Carlson, T. A. Carter, T. B. Chapman, J. D. Coop, P. J. </w:t>
      </w:r>
      <w:proofErr w:type="spellStart"/>
      <w:r w:rsidRPr="005A5E3C">
        <w:t>Fornwalt</w:t>
      </w:r>
      <w:proofErr w:type="spellEnd"/>
      <w:r w:rsidRPr="005A5E3C">
        <w:t xml:space="preserve">, et al. 2022. Rocky Mountain forests are poised to recover following bark beetle outbreaks, but with altered composition. </w:t>
      </w:r>
      <w:r w:rsidRPr="005A5E3C">
        <w:rPr>
          <w:i/>
          <w:iCs/>
        </w:rPr>
        <w:t>Journal of Ecology</w:t>
      </w:r>
      <w:r w:rsidRPr="005A5E3C">
        <w:t>: 1–21.</w:t>
      </w:r>
    </w:p>
    <w:p w14:paraId="0ABA881C" w14:textId="77777777" w:rsidR="00102414" w:rsidRPr="005A5E3C" w:rsidRDefault="00102414" w:rsidP="00102414">
      <w:pPr>
        <w:pStyle w:val="Bibliography"/>
      </w:pPr>
      <w:proofErr w:type="spellStart"/>
      <w:r w:rsidRPr="005A5E3C">
        <w:t>Seidl</w:t>
      </w:r>
      <w:proofErr w:type="spellEnd"/>
      <w:r w:rsidRPr="005A5E3C">
        <w:t xml:space="preserve">, R., T. A. Spies, D. L. Peterson, S. L. Stephens, and J. A. </w:t>
      </w:r>
      <w:proofErr w:type="spellStart"/>
      <w:r w:rsidRPr="005A5E3C">
        <w:t>Hicke</w:t>
      </w:r>
      <w:proofErr w:type="spellEnd"/>
      <w:r w:rsidRPr="005A5E3C">
        <w:t xml:space="preserve">. 2016. Searching for resilience: Addressing the impacts of changing disturbance regimes on forest ecosystem services. </w:t>
      </w:r>
      <w:r w:rsidRPr="005A5E3C">
        <w:rPr>
          <w:i/>
          <w:iCs/>
        </w:rPr>
        <w:t>Journal of Applied Ecology</w:t>
      </w:r>
      <w:r w:rsidRPr="005A5E3C">
        <w:t xml:space="preserve"> 53.</w:t>
      </w:r>
    </w:p>
    <w:p w14:paraId="31044BDA" w14:textId="77777777" w:rsidR="00102414" w:rsidRPr="005A5E3C" w:rsidRDefault="00102414" w:rsidP="00102414">
      <w:pPr>
        <w:pStyle w:val="Bibliography"/>
      </w:pPr>
      <w:r w:rsidRPr="005A5E3C">
        <w:t>Shipley, B. 2021. Ordination methods for biologists: a non-mathematical introduction using R. BS Publishing, Sherbrooke, Quebec.</w:t>
      </w:r>
    </w:p>
    <w:p w14:paraId="0CDEAE15" w14:textId="77777777" w:rsidR="00102414" w:rsidRPr="005A5E3C" w:rsidRDefault="00102414" w:rsidP="00102414">
      <w:pPr>
        <w:pStyle w:val="Bibliography"/>
      </w:pPr>
      <w:r w:rsidRPr="005A5E3C">
        <w:t xml:space="preserve">Shively, R. D., J. A. Crouse, D. P. Thompson, and P. S. Barboza. 2019. Is summer food intake a limiting factor for boreal browsers? Diet, temperature, and reproduction as drivers of consumption in female moose N. </w:t>
      </w:r>
      <w:proofErr w:type="spellStart"/>
      <w:r w:rsidRPr="005A5E3C">
        <w:t>Righini</w:t>
      </w:r>
      <w:proofErr w:type="spellEnd"/>
      <w:r w:rsidRPr="005A5E3C">
        <w:t xml:space="preserve"> [ed.],. </w:t>
      </w:r>
      <w:r w:rsidRPr="005A5E3C">
        <w:rPr>
          <w:i/>
          <w:iCs/>
        </w:rPr>
        <w:t>PLOS ONE</w:t>
      </w:r>
      <w:r w:rsidRPr="005A5E3C">
        <w:t xml:space="preserve"> 14: e0223617.</w:t>
      </w:r>
    </w:p>
    <w:p w14:paraId="55C924D5" w14:textId="77777777" w:rsidR="00102414" w:rsidRPr="005A5E3C" w:rsidRDefault="00102414" w:rsidP="00102414">
      <w:pPr>
        <w:pStyle w:val="Bibliography"/>
      </w:pPr>
      <w:r w:rsidRPr="005A5E3C">
        <w:t xml:space="preserve">Stevens, J. T., M. M. Kling, D. W. </w:t>
      </w:r>
      <w:proofErr w:type="spellStart"/>
      <w:r w:rsidRPr="005A5E3C">
        <w:t>Schwilk</w:t>
      </w:r>
      <w:proofErr w:type="spellEnd"/>
      <w:r w:rsidRPr="005A5E3C">
        <w:t xml:space="preserve">, J. M. Varner, and J. M. Kane. 2020. Biogeography of fire regimes in western U.S. conifer forests: A trait‐based approach T. Gillespie [ed.],. </w:t>
      </w:r>
      <w:r w:rsidRPr="005A5E3C">
        <w:rPr>
          <w:i/>
          <w:iCs/>
        </w:rPr>
        <w:t>Global Ecology and Biogeography</w:t>
      </w:r>
      <w:r w:rsidRPr="005A5E3C">
        <w:t xml:space="preserve"> 29: 944–955.</w:t>
      </w:r>
    </w:p>
    <w:p w14:paraId="2096EAFA" w14:textId="77777777" w:rsidR="00102414" w:rsidRPr="005A5E3C" w:rsidRDefault="00102414" w:rsidP="00102414">
      <w:pPr>
        <w:pStyle w:val="Bibliography"/>
      </w:pPr>
      <w:r w:rsidRPr="005A5E3C">
        <w:lastRenderedPageBreak/>
        <w:t xml:space="preserve">Weber, M. G., and K. </w:t>
      </w:r>
      <w:proofErr w:type="gramStart"/>
      <w:r w:rsidRPr="005A5E3C">
        <w:t>Van</w:t>
      </w:r>
      <w:proofErr w:type="gramEnd"/>
      <w:r w:rsidRPr="005A5E3C">
        <w:t xml:space="preserve"> Cleve. 1981. Nitrogen dynamics in the forest floor of interior Alaska black spruce ecosystems. </w:t>
      </w:r>
      <w:r w:rsidRPr="005A5E3C">
        <w:rPr>
          <w:i/>
          <w:iCs/>
        </w:rPr>
        <w:t>Canadian Journal of Forest Research</w:t>
      </w:r>
      <w:r w:rsidRPr="005A5E3C">
        <w:t xml:space="preserve"> 11: 743–751.</w:t>
      </w:r>
    </w:p>
    <w:p w14:paraId="58C14C5D" w14:textId="77777777" w:rsidR="00102414" w:rsidRPr="005A5E3C" w:rsidRDefault="00102414" w:rsidP="00102414">
      <w:pPr>
        <w:pStyle w:val="Bibliography"/>
      </w:pPr>
      <w:r w:rsidRPr="005A5E3C">
        <w:t xml:space="preserve">Whitman, E., M.-A. Parisien, D. Thompson, and M. Flannigan. 2018. </w:t>
      </w:r>
      <w:proofErr w:type="spellStart"/>
      <w:r w:rsidRPr="005A5E3C">
        <w:t>Topoedaphic</w:t>
      </w:r>
      <w:proofErr w:type="spellEnd"/>
      <w:r w:rsidRPr="005A5E3C">
        <w:t xml:space="preserve"> and Forest Controls on Post-Fire Vegetation Assemblies Are Modified by Fire History and Burn Severity in the Northwestern Canadian Boreal Forest. </w:t>
      </w:r>
      <w:r w:rsidRPr="005A5E3C">
        <w:rPr>
          <w:i/>
          <w:iCs/>
        </w:rPr>
        <w:t>Forests</w:t>
      </w:r>
      <w:r w:rsidRPr="005A5E3C">
        <w:t xml:space="preserve"> 9: 151.</w:t>
      </w:r>
    </w:p>
    <w:p w14:paraId="0138FE11" w14:textId="7AF8AA74" w:rsidR="00AA2AA9" w:rsidRPr="005A5E3C" w:rsidRDefault="00054609" w:rsidP="00FD674E">
      <w:pPr>
        <w:pStyle w:val="Bibliography"/>
        <w:rPr>
          <w:color w:val="000000"/>
          <w:highlight w:val="white"/>
        </w:rPr>
      </w:pPr>
      <w:r w:rsidRPr="005A5E3C">
        <w:rPr>
          <w:color w:val="000000"/>
          <w:highlight w:val="white"/>
        </w:rPr>
        <w:fldChar w:fldCharType="end"/>
      </w:r>
      <w:r w:rsidR="00AA2AA9" w:rsidRPr="005A5E3C">
        <w:rPr>
          <w:color w:val="000000"/>
          <w:highlight w:val="white"/>
        </w:rPr>
        <w:br w:type="page"/>
      </w:r>
    </w:p>
    <w:p w14:paraId="5E0A861C" w14:textId="77777777" w:rsidR="00AA2AA9" w:rsidRPr="005A5E3C" w:rsidRDefault="00AA2AA9">
      <w:pPr>
        <w:ind w:left="720" w:hanging="720"/>
        <w:rPr>
          <w:b/>
          <w:bCs/>
        </w:rPr>
      </w:pPr>
      <w:r w:rsidRPr="005A5E3C">
        <w:rPr>
          <w:b/>
          <w:bCs/>
        </w:rPr>
        <w:lastRenderedPageBreak/>
        <w:t>Tables and Figures</w:t>
      </w:r>
    </w:p>
    <w:p w14:paraId="0502F57B" w14:textId="27711C55" w:rsidR="00AA2AA9" w:rsidRPr="005A5E3C" w:rsidRDefault="00AA2AA9" w:rsidP="00AA2AA9">
      <w:pPr>
        <w:spacing w:line="240" w:lineRule="auto"/>
      </w:pPr>
      <w:r w:rsidRPr="005A5E3C">
        <w:rPr>
          <w:noProof/>
          <w:color w:val="FF0000"/>
        </w:rPr>
        <w:drawing>
          <wp:inline distT="114300" distB="114300" distL="114300" distR="114300" wp14:anchorId="5D902BED" wp14:editId="74C321C4">
            <wp:extent cx="5943600" cy="3276600"/>
            <wp:effectExtent l="0" t="0" r="0" b="0"/>
            <wp:docPr id="18" name="image5.jpg" descr="A collage of different types of trees&#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5.jpg" descr="A collage of different types of trees&#10;&#10;Description automatically generated"/>
                    <pic:cNvPicPr preferRelativeResize="0"/>
                  </pic:nvPicPr>
                  <pic:blipFill>
                    <a:blip r:embed="rId12"/>
                    <a:srcRect/>
                    <a:stretch>
                      <a:fillRect/>
                    </a:stretch>
                  </pic:blipFill>
                  <pic:spPr>
                    <a:xfrm>
                      <a:off x="0" y="0"/>
                      <a:ext cx="5943600" cy="3276600"/>
                    </a:xfrm>
                    <a:prstGeom prst="rect">
                      <a:avLst/>
                    </a:prstGeom>
                    <a:ln/>
                  </pic:spPr>
                </pic:pic>
              </a:graphicData>
            </a:graphic>
          </wp:inline>
        </w:drawing>
      </w:r>
      <w:r w:rsidRPr="005A5E3C">
        <w:rPr>
          <w:b/>
        </w:rPr>
        <w:t>Fig</w:t>
      </w:r>
      <w:r w:rsidR="00004938" w:rsidRPr="005A5E3C">
        <w:rPr>
          <w:b/>
        </w:rPr>
        <w:t>.</w:t>
      </w:r>
      <w:r w:rsidRPr="005A5E3C">
        <w:rPr>
          <w:b/>
        </w:rPr>
        <w:t xml:space="preserve"> 1</w:t>
      </w:r>
      <w:r w:rsidRPr="005A5E3C">
        <w:t xml:space="preserve">. </w:t>
      </w:r>
      <w:r w:rsidR="00004938" w:rsidRPr="005A5E3C">
        <w:t xml:space="preserve">(a) </w:t>
      </w:r>
      <w:r w:rsidRPr="005A5E3C">
        <w:t xml:space="preserve">Map of plot locations and fire perimeters located in the interior of Alaska, USA. Photos of unburned </w:t>
      </w:r>
      <w:r w:rsidR="00004938" w:rsidRPr="005A5E3C">
        <w:t>(b</w:t>
      </w:r>
      <w:r w:rsidRPr="005A5E3C">
        <w:t xml:space="preserve">), once-burned </w:t>
      </w:r>
      <w:r w:rsidR="00004938" w:rsidRPr="005A5E3C">
        <w:t>(c</w:t>
      </w:r>
      <w:r w:rsidRPr="005A5E3C">
        <w:t xml:space="preserve">), twice-burned </w:t>
      </w:r>
      <w:r w:rsidR="00004938" w:rsidRPr="005A5E3C">
        <w:t>(d</w:t>
      </w:r>
      <w:r w:rsidRPr="005A5E3C">
        <w:t xml:space="preserve">), and thrice-burned </w:t>
      </w:r>
      <w:r w:rsidR="00004938" w:rsidRPr="005A5E3C">
        <w:t>(e)</w:t>
      </w:r>
      <w:r w:rsidRPr="005A5E3C">
        <w:t xml:space="preserve"> plots. </w:t>
      </w:r>
    </w:p>
    <w:p w14:paraId="70BDFF0C" w14:textId="0F85F7B3" w:rsidR="0073375A" w:rsidRPr="005A5E3C" w:rsidRDefault="0073375A" w:rsidP="0073375A">
      <w:r w:rsidRPr="005A5E3C">
        <w:br w:type="page"/>
      </w:r>
      <w:r w:rsidRPr="005A5E3C">
        <w:rPr>
          <w:noProof/>
        </w:rPr>
        <w:lastRenderedPageBreak/>
        <w:drawing>
          <wp:inline distT="114300" distB="114300" distL="114300" distR="114300" wp14:anchorId="2C3DC471" wp14:editId="597DAC0C">
            <wp:extent cx="5943600" cy="3429000"/>
            <wp:effectExtent l="0" t="0" r="0" b="0"/>
            <wp:docPr id="16" name="image6.jpg" descr="A comparison of a number of objects&#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6.jpg" descr="A comparison of a number of objects&#10;&#10;Description automatically generated"/>
                    <pic:cNvPicPr preferRelativeResize="0"/>
                  </pic:nvPicPr>
                  <pic:blipFill>
                    <a:blip r:embed="rId13"/>
                    <a:srcRect/>
                    <a:stretch>
                      <a:fillRect/>
                    </a:stretch>
                  </pic:blipFill>
                  <pic:spPr>
                    <a:xfrm>
                      <a:off x="0" y="0"/>
                      <a:ext cx="5943600" cy="3429000"/>
                    </a:xfrm>
                    <a:prstGeom prst="rect">
                      <a:avLst/>
                    </a:prstGeom>
                    <a:ln/>
                  </pic:spPr>
                </pic:pic>
              </a:graphicData>
            </a:graphic>
          </wp:inline>
        </w:drawing>
      </w:r>
      <w:r w:rsidRPr="005A5E3C">
        <w:t xml:space="preserve"> </w:t>
      </w:r>
    </w:p>
    <w:p w14:paraId="62D8BC9C" w14:textId="546ECA09" w:rsidR="0073375A" w:rsidRPr="005A5E3C" w:rsidRDefault="00A35CDF" w:rsidP="0073375A">
      <w:pPr>
        <w:spacing w:line="240" w:lineRule="auto"/>
      </w:pPr>
      <w:r w:rsidRPr="005A5E3C">
        <w:rPr>
          <w:b/>
        </w:rPr>
        <w:t>Fig.</w:t>
      </w:r>
      <w:r w:rsidR="0073375A" w:rsidRPr="005A5E3C">
        <w:rPr>
          <w:b/>
        </w:rPr>
        <w:t xml:space="preserve"> 2</w:t>
      </w:r>
      <w:r w:rsidR="0073375A" w:rsidRPr="005A5E3C">
        <w:t xml:space="preserve">. </w:t>
      </w:r>
      <w:r w:rsidRPr="005A5E3C">
        <w:t>(a</w:t>
      </w:r>
      <w:r w:rsidR="0073375A" w:rsidRPr="005A5E3C">
        <w:t>) Non-Metric Dimensional Scaling (NMDS) ordination illustrating the grouping of plots that experienced no fire (yellow), 1 fire (orange), 2 fires (purple), or 3 fires (dark blue) in multivariate space. Points represent plots while open circles represent the 95% confidence ellipsoids.</w:t>
      </w:r>
      <w:r w:rsidRPr="005A5E3C">
        <w:t xml:space="preserve"> (b</w:t>
      </w:r>
      <w:r w:rsidR="0073375A" w:rsidRPr="005A5E3C">
        <w:t>) Bray-</w:t>
      </w:r>
      <w:proofErr w:type="gramStart"/>
      <w:r w:rsidR="0073375A" w:rsidRPr="005A5E3C">
        <w:t>Curtis</w:t>
      </w:r>
      <w:proofErr w:type="gramEnd"/>
      <w:r w:rsidR="0073375A" w:rsidRPr="005A5E3C">
        <w:t xml:space="preserve"> dissimilarity (y-axis) analysis for the pairwise comparison of plots within the same burn category (x-axis). Letters at the top of the figure are from a post-hoc </w:t>
      </w:r>
      <w:proofErr w:type="spellStart"/>
      <w:r w:rsidR="0073375A" w:rsidRPr="005A5E3C">
        <w:t>TukeyHSD</w:t>
      </w:r>
      <w:proofErr w:type="spellEnd"/>
      <w:r w:rsidR="0073375A" w:rsidRPr="005A5E3C">
        <w:t xml:space="preserve"> test to determine similarity between burn categories. Burn categories that share the same letter are statistically similar (p &gt; 0.05). The colors used for each burn category are the same as panel </w:t>
      </w:r>
      <w:r w:rsidRPr="005A5E3C">
        <w:t>(a)</w:t>
      </w:r>
      <w:r w:rsidR="0073375A" w:rsidRPr="005A5E3C">
        <w:t>.</w:t>
      </w:r>
    </w:p>
    <w:p w14:paraId="3CC8AB26" w14:textId="77777777" w:rsidR="0073375A" w:rsidRPr="005A5E3C" w:rsidRDefault="0073375A">
      <w:r w:rsidRPr="005A5E3C">
        <w:br w:type="page"/>
      </w:r>
    </w:p>
    <w:p w14:paraId="23FEA2D8" w14:textId="635C4B3A" w:rsidR="0073375A" w:rsidRPr="005A5E3C" w:rsidRDefault="0073375A" w:rsidP="00125303">
      <w:pPr>
        <w:spacing w:line="240" w:lineRule="auto"/>
      </w:pPr>
      <w:r w:rsidRPr="005A5E3C">
        <w:rPr>
          <w:noProof/>
        </w:rPr>
        <w:lastRenderedPageBreak/>
        <w:drawing>
          <wp:anchor distT="0" distB="0" distL="114300" distR="114300" simplePos="0" relativeHeight="251658240" behindDoc="0" locked="0" layoutInCell="1" allowOverlap="1" wp14:anchorId="7ABA03C5" wp14:editId="27E82391">
            <wp:simplePos x="0" y="0"/>
            <wp:positionH relativeFrom="column">
              <wp:posOffset>0</wp:posOffset>
            </wp:positionH>
            <wp:positionV relativeFrom="paragraph">
              <wp:posOffset>0</wp:posOffset>
            </wp:positionV>
            <wp:extent cx="5943600" cy="4597400"/>
            <wp:effectExtent l="0" t="0" r="0" b="0"/>
            <wp:wrapTopAndBottom/>
            <wp:docPr id="15" name="image7.jpg" descr="A comparison of a number of fine and a number of fin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7.jpg" descr="A comparison of a number of fine and a number of fine&#10;&#10;Description automatically generated"/>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5943600" cy="4597400"/>
                    </a:xfrm>
                    <a:prstGeom prst="rect">
                      <a:avLst/>
                    </a:prstGeom>
                    <a:ln/>
                  </pic:spPr>
                </pic:pic>
              </a:graphicData>
            </a:graphic>
          </wp:anchor>
        </w:drawing>
      </w:r>
      <w:r w:rsidR="00A35CDF" w:rsidRPr="005A5E3C">
        <w:rPr>
          <w:b/>
        </w:rPr>
        <w:t>Fig.</w:t>
      </w:r>
      <w:r w:rsidRPr="005A5E3C">
        <w:rPr>
          <w:b/>
        </w:rPr>
        <w:t xml:space="preserve"> 3. </w:t>
      </w:r>
      <w:r w:rsidRPr="005A5E3C">
        <w:t xml:space="preserve">Understory plant species richness (a) and understory community diversity as measured by the Simpson’s diversity index (b) as a function of number of fires each plot experienced. Letters at the top of each panel represent the results of a post-hoc </w:t>
      </w:r>
      <w:proofErr w:type="spellStart"/>
      <w:r w:rsidRPr="005A5E3C">
        <w:t>TukeyHSD</w:t>
      </w:r>
      <w:proofErr w:type="spellEnd"/>
      <w:r w:rsidRPr="005A5E3C">
        <w:t xml:space="preserve"> test; groups that share a letter are not statistically different. </w:t>
      </w:r>
    </w:p>
    <w:p w14:paraId="79958413" w14:textId="77777777" w:rsidR="0073375A" w:rsidRPr="005A5E3C" w:rsidRDefault="0073375A">
      <w:r w:rsidRPr="005A5E3C">
        <w:br w:type="page"/>
      </w:r>
    </w:p>
    <w:p w14:paraId="5CA50845" w14:textId="4535D4EE" w:rsidR="0073375A" w:rsidRPr="005A5E3C" w:rsidRDefault="00125303" w:rsidP="0073375A">
      <w:pPr>
        <w:spacing w:line="240" w:lineRule="auto"/>
      </w:pPr>
      <w:r w:rsidRPr="005A5E3C">
        <w:rPr>
          <w:noProof/>
        </w:rPr>
        <w:lastRenderedPageBreak/>
        <w:drawing>
          <wp:anchor distT="0" distB="0" distL="114300" distR="114300" simplePos="0" relativeHeight="251659264" behindDoc="0" locked="0" layoutInCell="1" allowOverlap="1" wp14:anchorId="423B3587" wp14:editId="1B09CDEE">
            <wp:simplePos x="0" y="0"/>
            <wp:positionH relativeFrom="column">
              <wp:posOffset>0</wp:posOffset>
            </wp:positionH>
            <wp:positionV relativeFrom="paragraph">
              <wp:posOffset>0</wp:posOffset>
            </wp:positionV>
            <wp:extent cx="5943600" cy="3606800"/>
            <wp:effectExtent l="0" t="0" r="0" b="0"/>
            <wp:wrapTopAndBottom/>
            <wp:docPr id="17" name="image4.jpg" descr="Several different types of graph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 name="image4.jpg" descr="Several different types of graphs&#10;&#10;Description automatically generated with medium confidence"/>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943600" cy="3606800"/>
                    </a:xfrm>
                    <a:prstGeom prst="rect">
                      <a:avLst/>
                    </a:prstGeom>
                    <a:ln/>
                  </pic:spPr>
                </pic:pic>
              </a:graphicData>
            </a:graphic>
          </wp:anchor>
        </w:drawing>
      </w:r>
      <w:r w:rsidR="00A35CDF" w:rsidRPr="005A5E3C">
        <w:rPr>
          <w:b/>
        </w:rPr>
        <w:t>Fig.</w:t>
      </w:r>
      <w:r w:rsidR="0073375A" w:rsidRPr="005A5E3C">
        <w:rPr>
          <w:b/>
        </w:rPr>
        <w:t xml:space="preserve"> 4.</w:t>
      </w:r>
      <w:r w:rsidR="0073375A" w:rsidRPr="005A5E3C">
        <w:t xml:space="preserve"> Percent average cover the functional groups in unburned, once-burned, twice-burned, and thrice-burned communities ordered by the average percent cover of the functional group in the unburned community (a). Pairwise comparisons of average cover (%) for the 10 most abundant species in a community to communities with one additional fire for the unburned community (b), once-burned community (c), and twice-burned community (d). Error bars represent the 95% confidence interval of each species or functional group. </w:t>
      </w:r>
    </w:p>
    <w:p w14:paraId="3465A19F" w14:textId="77777777" w:rsidR="0073375A" w:rsidRPr="005A5E3C" w:rsidRDefault="00000000" w:rsidP="0073375A">
      <w:pPr>
        <w:spacing w:line="240" w:lineRule="auto"/>
      </w:pPr>
      <w:r w:rsidRPr="005A5E3C">
        <w:br w:type="page"/>
      </w:r>
      <w:r w:rsidR="0073375A" w:rsidRPr="005A5E3C">
        <w:rPr>
          <w:b/>
        </w:rPr>
        <w:lastRenderedPageBreak/>
        <w:t xml:space="preserve">Table 1. </w:t>
      </w:r>
      <w:r w:rsidR="0073375A" w:rsidRPr="005A5E3C">
        <w:t xml:space="preserve">Results for the generalized linear models that included plant species richness (top half of table) or plant community diversity as measured by Simpson’s diversity index (bottom half of table) as a function of potentially important covariates. </w:t>
      </w:r>
    </w:p>
    <w:tbl>
      <w:tblPr>
        <w:tblStyle w:val="a2"/>
        <w:tblW w:w="8550" w:type="dxa"/>
        <w:tblBorders>
          <w:top w:val="nil"/>
          <w:left w:val="nil"/>
          <w:bottom w:val="nil"/>
          <w:right w:val="nil"/>
          <w:insideH w:val="nil"/>
          <w:insideV w:val="nil"/>
        </w:tblBorders>
        <w:tblLayout w:type="fixed"/>
        <w:tblLook w:val="0600" w:firstRow="0" w:lastRow="0" w:firstColumn="0" w:lastColumn="0" w:noHBand="1" w:noVBand="1"/>
      </w:tblPr>
      <w:tblGrid>
        <w:gridCol w:w="8550"/>
      </w:tblGrid>
      <w:tr w:rsidR="0073375A" w:rsidRPr="005A5E3C" w14:paraId="4E9CFE92" w14:textId="77777777" w:rsidTr="00547AA1">
        <w:trPr>
          <w:trHeight w:val="375"/>
        </w:trPr>
        <w:tc>
          <w:tcPr>
            <w:tcW w:w="8550" w:type="dxa"/>
            <w:tcBorders>
              <w:top w:val="nil"/>
              <w:left w:val="nil"/>
              <w:bottom w:val="single" w:sz="6" w:space="0" w:color="000000"/>
              <w:right w:val="nil"/>
            </w:tcBorders>
            <w:tcMar>
              <w:top w:w="0" w:type="dxa"/>
              <w:left w:w="100" w:type="dxa"/>
              <w:bottom w:w="0" w:type="dxa"/>
              <w:right w:w="100" w:type="dxa"/>
            </w:tcMar>
          </w:tcPr>
          <w:p w14:paraId="348ADF15" w14:textId="4F1A7003" w:rsidR="0073375A" w:rsidRPr="005A5E3C" w:rsidRDefault="0073375A" w:rsidP="00547AA1">
            <w:pPr>
              <w:spacing w:before="240" w:line="256" w:lineRule="auto"/>
              <w:jc w:val="center"/>
              <w:rPr>
                <w:i/>
                <w:rPrChange w:id="455" w:author="Katherine Hayes" w:date="2024-08-19T14:22:00Z">
                  <w:rPr>
                    <w:i/>
                    <w:sz w:val="22"/>
                    <w:szCs w:val="22"/>
                  </w:rPr>
                </w:rPrChange>
              </w:rPr>
            </w:pPr>
            <w:r w:rsidRPr="005A5E3C">
              <w:rPr>
                <w:i/>
                <w:rPrChange w:id="456" w:author="Katherine Hayes" w:date="2024-08-19T14:22:00Z">
                  <w:rPr>
                    <w:i/>
                    <w:sz w:val="22"/>
                    <w:szCs w:val="22"/>
                  </w:rPr>
                </w:rPrChange>
              </w:rPr>
              <w:t>Richness ~ Solar Irradiance + Organic Layer Depth (N =21) – R</w:t>
            </w:r>
            <w:r w:rsidRPr="005A5E3C">
              <w:rPr>
                <w:i/>
                <w:vertAlign w:val="superscript"/>
                <w:rPrChange w:id="457" w:author="Katherine Hayes" w:date="2024-08-19T14:22:00Z">
                  <w:rPr>
                    <w:i/>
                    <w:sz w:val="22"/>
                    <w:szCs w:val="22"/>
                    <w:vertAlign w:val="superscript"/>
                  </w:rPr>
                </w:rPrChange>
              </w:rPr>
              <w:t>2</w:t>
            </w:r>
            <w:r w:rsidRPr="005A5E3C">
              <w:rPr>
                <w:i/>
                <w:rPrChange w:id="458" w:author="Katherine Hayes" w:date="2024-08-19T14:22:00Z">
                  <w:rPr>
                    <w:i/>
                    <w:sz w:val="22"/>
                    <w:szCs w:val="22"/>
                  </w:rPr>
                </w:rPrChange>
              </w:rPr>
              <w:t xml:space="preserve"> = 0.1</w:t>
            </w:r>
            <w:r w:rsidR="00967EFF" w:rsidRPr="005A5E3C">
              <w:rPr>
                <w:i/>
                <w:rPrChange w:id="459" w:author="Katherine Hayes" w:date="2024-08-19T14:22:00Z">
                  <w:rPr>
                    <w:i/>
                    <w:sz w:val="22"/>
                    <w:szCs w:val="22"/>
                  </w:rPr>
                </w:rPrChange>
              </w:rPr>
              <w:t>65</w:t>
            </w:r>
          </w:p>
        </w:tc>
      </w:tr>
    </w:tbl>
    <w:tbl>
      <w:tblPr>
        <w:tblStyle w:val="a3"/>
        <w:tblW w:w="8550" w:type="dxa"/>
        <w:tblBorders>
          <w:top w:val="nil"/>
          <w:left w:val="nil"/>
          <w:bottom w:val="nil"/>
          <w:right w:val="nil"/>
          <w:insideH w:val="nil"/>
          <w:insideV w:val="nil"/>
        </w:tblBorders>
        <w:tblLayout w:type="fixed"/>
        <w:tblLook w:val="0600" w:firstRow="0" w:lastRow="0" w:firstColumn="0" w:lastColumn="0" w:noHBand="1" w:noVBand="1"/>
      </w:tblPr>
      <w:tblGrid>
        <w:gridCol w:w="2700"/>
        <w:gridCol w:w="1590"/>
        <w:gridCol w:w="1455"/>
        <w:gridCol w:w="1410"/>
        <w:gridCol w:w="1395"/>
      </w:tblGrid>
      <w:tr w:rsidR="0073375A" w:rsidRPr="005A5E3C" w14:paraId="7C09007C" w14:textId="77777777" w:rsidTr="00547AA1">
        <w:trPr>
          <w:trHeight w:val="285"/>
        </w:trPr>
        <w:tc>
          <w:tcPr>
            <w:tcW w:w="2700" w:type="dxa"/>
            <w:tcBorders>
              <w:top w:val="single" w:sz="6" w:space="0" w:color="000000"/>
              <w:left w:val="nil"/>
              <w:bottom w:val="single" w:sz="6" w:space="0" w:color="000000"/>
              <w:right w:val="nil"/>
            </w:tcBorders>
            <w:tcMar>
              <w:top w:w="0" w:type="dxa"/>
              <w:left w:w="100" w:type="dxa"/>
              <w:bottom w:w="0" w:type="dxa"/>
              <w:right w:w="100" w:type="dxa"/>
            </w:tcMar>
          </w:tcPr>
          <w:p w14:paraId="432892C7" w14:textId="77777777" w:rsidR="0073375A" w:rsidRPr="005A5E3C" w:rsidRDefault="0073375A" w:rsidP="00547AA1">
            <w:pPr>
              <w:spacing w:before="240" w:after="240" w:line="240" w:lineRule="auto"/>
              <w:jc w:val="center"/>
            </w:pPr>
            <w:r w:rsidRPr="005A5E3C">
              <w:t>Coefficient</w:t>
            </w:r>
          </w:p>
        </w:tc>
        <w:tc>
          <w:tcPr>
            <w:tcW w:w="1590" w:type="dxa"/>
            <w:tcBorders>
              <w:top w:val="single" w:sz="6" w:space="0" w:color="000000"/>
              <w:left w:val="nil"/>
              <w:bottom w:val="single" w:sz="6" w:space="0" w:color="000000"/>
              <w:right w:val="nil"/>
            </w:tcBorders>
            <w:tcMar>
              <w:top w:w="0" w:type="dxa"/>
              <w:left w:w="100" w:type="dxa"/>
              <w:bottom w:w="0" w:type="dxa"/>
              <w:right w:w="100" w:type="dxa"/>
            </w:tcMar>
          </w:tcPr>
          <w:p w14:paraId="0693BD7B" w14:textId="77777777" w:rsidR="0073375A" w:rsidRPr="005A5E3C" w:rsidRDefault="0073375A" w:rsidP="00547AA1">
            <w:pPr>
              <w:spacing w:before="240" w:after="240" w:line="240" w:lineRule="auto"/>
              <w:jc w:val="center"/>
            </w:pPr>
            <w:r w:rsidRPr="005A5E3C">
              <w:t>Estimate</w:t>
            </w:r>
          </w:p>
        </w:tc>
        <w:tc>
          <w:tcPr>
            <w:tcW w:w="1455" w:type="dxa"/>
            <w:tcBorders>
              <w:top w:val="single" w:sz="6" w:space="0" w:color="000000"/>
              <w:left w:val="nil"/>
              <w:bottom w:val="single" w:sz="6" w:space="0" w:color="000000"/>
              <w:right w:val="nil"/>
            </w:tcBorders>
            <w:tcMar>
              <w:top w:w="0" w:type="dxa"/>
              <w:left w:w="100" w:type="dxa"/>
              <w:bottom w:w="0" w:type="dxa"/>
              <w:right w:w="100" w:type="dxa"/>
            </w:tcMar>
          </w:tcPr>
          <w:p w14:paraId="6CD8BB59" w14:textId="77777777" w:rsidR="0073375A" w:rsidRPr="005A5E3C" w:rsidRDefault="0073375A" w:rsidP="00547AA1">
            <w:pPr>
              <w:spacing w:before="240" w:after="240" w:line="240" w:lineRule="auto"/>
              <w:jc w:val="center"/>
            </w:pPr>
            <w:r w:rsidRPr="005A5E3C">
              <w:t>SE</w:t>
            </w:r>
          </w:p>
        </w:tc>
        <w:tc>
          <w:tcPr>
            <w:tcW w:w="1410" w:type="dxa"/>
            <w:tcBorders>
              <w:top w:val="single" w:sz="6" w:space="0" w:color="000000"/>
              <w:left w:val="nil"/>
              <w:bottom w:val="single" w:sz="6" w:space="0" w:color="000000"/>
              <w:right w:val="nil"/>
            </w:tcBorders>
            <w:tcMar>
              <w:top w:w="0" w:type="dxa"/>
              <w:left w:w="100" w:type="dxa"/>
              <w:bottom w:w="0" w:type="dxa"/>
              <w:right w:w="100" w:type="dxa"/>
            </w:tcMar>
          </w:tcPr>
          <w:p w14:paraId="519830DA" w14:textId="77777777" w:rsidR="0073375A" w:rsidRPr="005A5E3C" w:rsidRDefault="0073375A" w:rsidP="00547AA1">
            <w:pPr>
              <w:spacing w:before="240" w:after="240" w:line="240" w:lineRule="auto"/>
              <w:jc w:val="center"/>
            </w:pPr>
            <w:r w:rsidRPr="005A5E3C">
              <w:rPr>
                <w:i/>
              </w:rPr>
              <w:t>z-</w:t>
            </w:r>
            <w:r w:rsidRPr="005A5E3C">
              <w:t>value</w:t>
            </w:r>
          </w:p>
        </w:tc>
        <w:tc>
          <w:tcPr>
            <w:tcW w:w="1395" w:type="dxa"/>
            <w:tcBorders>
              <w:top w:val="single" w:sz="6" w:space="0" w:color="000000"/>
              <w:left w:val="nil"/>
              <w:bottom w:val="single" w:sz="6" w:space="0" w:color="000000"/>
              <w:right w:val="nil"/>
            </w:tcBorders>
            <w:tcMar>
              <w:top w:w="0" w:type="dxa"/>
              <w:left w:w="100" w:type="dxa"/>
              <w:bottom w:w="0" w:type="dxa"/>
              <w:right w:w="100" w:type="dxa"/>
            </w:tcMar>
          </w:tcPr>
          <w:p w14:paraId="56970E36" w14:textId="77777777" w:rsidR="0073375A" w:rsidRPr="005A5E3C" w:rsidRDefault="0073375A" w:rsidP="00547AA1">
            <w:pPr>
              <w:spacing w:before="240" w:after="240" w:line="240" w:lineRule="auto"/>
              <w:jc w:val="center"/>
            </w:pPr>
            <w:r w:rsidRPr="005A5E3C">
              <w:rPr>
                <w:i/>
              </w:rPr>
              <w:t>P</w:t>
            </w:r>
            <w:r w:rsidRPr="005A5E3C">
              <w:t>-value</w:t>
            </w:r>
          </w:p>
        </w:tc>
      </w:tr>
      <w:tr w:rsidR="0073375A" w:rsidRPr="005A5E3C" w14:paraId="3F7346AF" w14:textId="77777777" w:rsidTr="00547AA1">
        <w:trPr>
          <w:trHeight w:val="285"/>
        </w:trPr>
        <w:tc>
          <w:tcPr>
            <w:tcW w:w="2700" w:type="dxa"/>
            <w:tcBorders>
              <w:top w:val="nil"/>
              <w:left w:val="nil"/>
              <w:bottom w:val="nil"/>
              <w:right w:val="nil"/>
            </w:tcBorders>
            <w:tcMar>
              <w:top w:w="0" w:type="dxa"/>
              <w:left w:w="100" w:type="dxa"/>
              <w:bottom w:w="0" w:type="dxa"/>
              <w:right w:w="100" w:type="dxa"/>
            </w:tcMar>
          </w:tcPr>
          <w:p w14:paraId="00649135" w14:textId="77777777" w:rsidR="0073375A" w:rsidRPr="005A5E3C" w:rsidRDefault="0073375A" w:rsidP="00547AA1">
            <w:pPr>
              <w:spacing w:before="240" w:after="240" w:line="240" w:lineRule="auto"/>
              <w:jc w:val="center"/>
            </w:pPr>
            <w:r w:rsidRPr="005A5E3C">
              <w:t>Intercept</w:t>
            </w:r>
          </w:p>
        </w:tc>
        <w:tc>
          <w:tcPr>
            <w:tcW w:w="1590" w:type="dxa"/>
            <w:tcBorders>
              <w:top w:val="nil"/>
              <w:left w:val="nil"/>
              <w:bottom w:val="nil"/>
              <w:right w:val="nil"/>
            </w:tcBorders>
            <w:tcMar>
              <w:top w:w="0" w:type="dxa"/>
              <w:left w:w="100" w:type="dxa"/>
              <w:bottom w:w="0" w:type="dxa"/>
              <w:right w:w="100" w:type="dxa"/>
            </w:tcMar>
          </w:tcPr>
          <w:p w14:paraId="2D2350FB" w14:textId="3111B857" w:rsidR="0073375A" w:rsidRPr="005A5E3C" w:rsidRDefault="0073375A" w:rsidP="00547AA1">
            <w:pPr>
              <w:spacing w:before="240" w:after="240" w:line="240" w:lineRule="auto"/>
              <w:jc w:val="center"/>
            </w:pPr>
            <w:r w:rsidRPr="005A5E3C">
              <w:t>14.</w:t>
            </w:r>
            <w:r w:rsidR="00967EFF" w:rsidRPr="005A5E3C">
              <w:t>7</w:t>
            </w:r>
          </w:p>
        </w:tc>
        <w:tc>
          <w:tcPr>
            <w:tcW w:w="1455" w:type="dxa"/>
            <w:tcBorders>
              <w:top w:val="nil"/>
              <w:left w:val="nil"/>
              <w:bottom w:val="nil"/>
              <w:right w:val="nil"/>
            </w:tcBorders>
            <w:tcMar>
              <w:top w:w="0" w:type="dxa"/>
              <w:left w:w="100" w:type="dxa"/>
              <w:bottom w:w="0" w:type="dxa"/>
              <w:right w:w="100" w:type="dxa"/>
            </w:tcMar>
          </w:tcPr>
          <w:p w14:paraId="3EE685E7" w14:textId="2C413562" w:rsidR="0073375A" w:rsidRPr="005A5E3C" w:rsidRDefault="0073375A" w:rsidP="00547AA1">
            <w:pPr>
              <w:spacing w:before="240" w:after="240" w:line="240" w:lineRule="auto"/>
              <w:jc w:val="center"/>
            </w:pPr>
            <w:r w:rsidRPr="005A5E3C">
              <w:t>7.</w:t>
            </w:r>
            <w:r w:rsidR="00967EFF" w:rsidRPr="005A5E3C">
              <w:t>3</w:t>
            </w:r>
            <w:r w:rsidRPr="005A5E3C">
              <w:t>3</w:t>
            </w:r>
          </w:p>
        </w:tc>
        <w:tc>
          <w:tcPr>
            <w:tcW w:w="1410" w:type="dxa"/>
            <w:tcBorders>
              <w:top w:val="nil"/>
              <w:left w:val="nil"/>
              <w:bottom w:val="nil"/>
              <w:right w:val="nil"/>
            </w:tcBorders>
            <w:tcMar>
              <w:top w:w="0" w:type="dxa"/>
              <w:left w:w="100" w:type="dxa"/>
              <w:bottom w:w="0" w:type="dxa"/>
              <w:right w:w="100" w:type="dxa"/>
            </w:tcMar>
          </w:tcPr>
          <w:p w14:paraId="2CABB32E" w14:textId="58FA231F" w:rsidR="0073375A" w:rsidRPr="005A5E3C" w:rsidRDefault="00967EFF" w:rsidP="00547AA1">
            <w:pPr>
              <w:spacing w:before="240" w:after="240" w:line="240" w:lineRule="auto"/>
              <w:jc w:val="center"/>
            </w:pPr>
            <w:r w:rsidRPr="005A5E3C">
              <w:t>2.01</w:t>
            </w:r>
          </w:p>
        </w:tc>
        <w:tc>
          <w:tcPr>
            <w:tcW w:w="1395" w:type="dxa"/>
            <w:tcBorders>
              <w:top w:val="nil"/>
              <w:left w:val="nil"/>
              <w:bottom w:val="nil"/>
              <w:right w:val="nil"/>
            </w:tcBorders>
            <w:tcMar>
              <w:top w:w="0" w:type="dxa"/>
              <w:left w:w="100" w:type="dxa"/>
              <w:bottom w:w="0" w:type="dxa"/>
              <w:right w:w="100" w:type="dxa"/>
            </w:tcMar>
          </w:tcPr>
          <w:p w14:paraId="5205B165" w14:textId="321FEB7A" w:rsidR="0073375A" w:rsidRPr="005A5E3C" w:rsidRDefault="0073375A" w:rsidP="00547AA1">
            <w:pPr>
              <w:spacing w:before="240" w:after="240" w:line="240" w:lineRule="auto"/>
              <w:jc w:val="center"/>
            </w:pPr>
            <w:r w:rsidRPr="005A5E3C">
              <w:t>0.</w:t>
            </w:r>
            <w:r w:rsidR="00967EFF" w:rsidRPr="005A5E3C">
              <w:t>044</w:t>
            </w:r>
          </w:p>
        </w:tc>
      </w:tr>
      <w:tr w:rsidR="0073375A" w:rsidRPr="005A5E3C" w14:paraId="762C47F3" w14:textId="77777777" w:rsidTr="00547AA1">
        <w:trPr>
          <w:trHeight w:val="330"/>
        </w:trPr>
        <w:tc>
          <w:tcPr>
            <w:tcW w:w="2700" w:type="dxa"/>
            <w:tcBorders>
              <w:top w:val="nil"/>
              <w:left w:val="nil"/>
              <w:bottom w:val="nil"/>
              <w:right w:val="nil"/>
            </w:tcBorders>
            <w:tcMar>
              <w:top w:w="0" w:type="dxa"/>
              <w:left w:w="100" w:type="dxa"/>
              <w:bottom w:w="0" w:type="dxa"/>
              <w:right w:w="100" w:type="dxa"/>
            </w:tcMar>
          </w:tcPr>
          <w:p w14:paraId="09C2827D" w14:textId="0BF12CA6" w:rsidR="0073375A" w:rsidRPr="005A5E3C" w:rsidRDefault="0073375A" w:rsidP="00547AA1">
            <w:pPr>
              <w:spacing w:before="240" w:after="240" w:line="240" w:lineRule="auto"/>
              <w:jc w:val="center"/>
            </w:pPr>
            <w:r w:rsidRPr="005A5E3C">
              <w:t>Solar Irradiance (</w:t>
            </w:r>
            <w:sdt>
              <w:sdtPr>
                <w:tag w:val="goog_rdk_4"/>
                <w:id w:val="735138070"/>
              </w:sdtPr>
              <w:sdtContent/>
            </w:sdt>
            <w:r w:rsidR="0008017D" w:rsidRPr="005A5E3C">
              <w:rPr>
                <w:highlight w:val="yellow"/>
              </w:rPr>
              <w:t xml:space="preserve"> w/m</w:t>
            </w:r>
            <w:r w:rsidR="0008017D" w:rsidRPr="005A5E3C">
              <w:rPr>
                <w:highlight w:val="yellow"/>
                <w:vertAlign w:val="superscript"/>
              </w:rPr>
              <w:t>2</w:t>
            </w:r>
            <w:r w:rsidRPr="005A5E3C">
              <w:t>)</w:t>
            </w:r>
          </w:p>
        </w:tc>
        <w:tc>
          <w:tcPr>
            <w:tcW w:w="1590" w:type="dxa"/>
            <w:tcBorders>
              <w:top w:val="nil"/>
              <w:left w:val="nil"/>
              <w:bottom w:val="nil"/>
              <w:right w:val="nil"/>
            </w:tcBorders>
            <w:tcMar>
              <w:top w:w="0" w:type="dxa"/>
              <w:left w:w="100" w:type="dxa"/>
              <w:bottom w:w="0" w:type="dxa"/>
              <w:right w:w="100" w:type="dxa"/>
            </w:tcMar>
          </w:tcPr>
          <w:p w14:paraId="0614A6A4" w14:textId="05BB00C2" w:rsidR="0073375A" w:rsidRPr="005A5E3C" w:rsidRDefault="0073375A" w:rsidP="00547AA1">
            <w:pPr>
              <w:spacing w:before="240" w:after="240" w:line="240" w:lineRule="auto"/>
              <w:jc w:val="center"/>
              <w:rPr>
                <w:vertAlign w:val="superscript"/>
              </w:rPr>
            </w:pPr>
            <w:r w:rsidRPr="005A5E3C">
              <w:t>-1.</w:t>
            </w:r>
            <w:r w:rsidR="00967EFF" w:rsidRPr="005A5E3C">
              <w:t>97</w:t>
            </w:r>
            <w:r w:rsidRPr="005A5E3C">
              <w:t xml:space="preserve"> × 10</w:t>
            </w:r>
            <w:r w:rsidRPr="005A5E3C">
              <w:rPr>
                <w:vertAlign w:val="superscript"/>
              </w:rPr>
              <w:t>-5</w:t>
            </w:r>
          </w:p>
        </w:tc>
        <w:tc>
          <w:tcPr>
            <w:tcW w:w="1455" w:type="dxa"/>
            <w:tcBorders>
              <w:top w:val="nil"/>
              <w:left w:val="nil"/>
              <w:bottom w:val="nil"/>
              <w:right w:val="nil"/>
            </w:tcBorders>
            <w:tcMar>
              <w:top w:w="0" w:type="dxa"/>
              <w:left w:w="100" w:type="dxa"/>
              <w:bottom w:w="0" w:type="dxa"/>
              <w:right w:w="100" w:type="dxa"/>
            </w:tcMar>
          </w:tcPr>
          <w:p w14:paraId="6149A204" w14:textId="37E9D8A3" w:rsidR="0073375A" w:rsidRPr="005A5E3C" w:rsidRDefault="0073375A" w:rsidP="00547AA1">
            <w:pPr>
              <w:spacing w:before="240" w:after="240" w:line="240" w:lineRule="auto"/>
              <w:jc w:val="center"/>
              <w:rPr>
                <w:vertAlign w:val="superscript"/>
              </w:rPr>
            </w:pPr>
            <w:r w:rsidRPr="005A5E3C">
              <w:t>1.2</w:t>
            </w:r>
            <w:r w:rsidR="00967EFF" w:rsidRPr="005A5E3C">
              <w:t>1</w:t>
            </w:r>
            <w:r w:rsidRPr="005A5E3C">
              <w:t xml:space="preserve"> × 10</w:t>
            </w:r>
            <w:r w:rsidRPr="005A5E3C">
              <w:rPr>
                <w:vertAlign w:val="superscript"/>
              </w:rPr>
              <w:t>-5</w:t>
            </w:r>
          </w:p>
        </w:tc>
        <w:tc>
          <w:tcPr>
            <w:tcW w:w="1410" w:type="dxa"/>
            <w:tcBorders>
              <w:top w:val="nil"/>
              <w:left w:val="nil"/>
              <w:bottom w:val="nil"/>
              <w:right w:val="nil"/>
            </w:tcBorders>
            <w:tcMar>
              <w:top w:w="0" w:type="dxa"/>
              <w:left w:w="100" w:type="dxa"/>
              <w:bottom w:w="0" w:type="dxa"/>
              <w:right w:w="100" w:type="dxa"/>
            </w:tcMar>
          </w:tcPr>
          <w:p w14:paraId="60D95562" w14:textId="2831E3B7" w:rsidR="0073375A" w:rsidRPr="005A5E3C" w:rsidRDefault="0073375A" w:rsidP="00547AA1">
            <w:pPr>
              <w:spacing w:before="240" w:after="240" w:line="240" w:lineRule="auto"/>
              <w:jc w:val="center"/>
            </w:pPr>
            <w:r w:rsidRPr="005A5E3C">
              <w:t>-1.</w:t>
            </w:r>
            <w:r w:rsidR="00967EFF" w:rsidRPr="005A5E3C">
              <w:t>62</w:t>
            </w:r>
          </w:p>
        </w:tc>
        <w:tc>
          <w:tcPr>
            <w:tcW w:w="1395" w:type="dxa"/>
            <w:tcBorders>
              <w:top w:val="nil"/>
              <w:left w:val="nil"/>
              <w:bottom w:val="nil"/>
              <w:right w:val="nil"/>
            </w:tcBorders>
            <w:tcMar>
              <w:top w:w="0" w:type="dxa"/>
              <w:left w:w="100" w:type="dxa"/>
              <w:bottom w:w="0" w:type="dxa"/>
              <w:right w:w="100" w:type="dxa"/>
            </w:tcMar>
          </w:tcPr>
          <w:p w14:paraId="0CAD79F4" w14:textId="700F4AF2" w:rsidR="0073375A" w:rsidRPr="005A5E3C" w:rsidRDefault="0073375A" w:rsidP="00547AA1">
            <w:pPr>
              <w:spacing w:before="240" w:after="240" w:line="240" w:lineRule="auto"/>
              <w:jc w:val="center"/>
            </w:pPr>
            <w:r w:rsidRPr="005A5E3C">
              <w:t>0.1</w:t>
            </w:r>
            <w:r w:rsidR="00967EFF" w:rsidRPr="005A5E3C">
              <w:t>05</w:t>
            </w:r>
          </w:p>
        </w:tc>
      </w:tr>
      <w:tr w:rsidR="0073375A" w:rsidRPr="005A5E3C" w14:paraId="6B2F9AC1" w14:textId="77777777" w:rsidTr="00547AA1">
        <w:trPr>
          <w:trHeight w:val="555"/>
        </w:trPr>
        <w:tc>
          <w:tcPr>
            <w:tcW w:w="2700" w:type="dxa"/>
            <w:tcBorders>
              <w:top w:val="nil"/>
              <w:left w:val="nil"/>
              <w:bottom w:val="single" w:sz="6" w:space="0" w:color="000000"/>
              <w:right w:val="nil"/>
            </w:tcBorders>
            <w:tcMar>
              <w:top w:w="0" w:type="dxa"/>
              <w:left w:w="100" w:type="dxa"/>
              <w:bottom w:w="0" w:type="dxa"/>
              <w:right w:w="100" w:type="dxa"/>
            </w:tcMar>
          </w:tcPr>
          <w:p w14:paraId="1BD12BF7" w14:textId="77777777" w:rsidR="0073375A" w:rsidRPr="005A5E3C" w:rsidRDefault="0073375A" w:rsidP="00547AA1">
            <w:pPr>
              <w:spacing w:before="240" w:after="240" w:line="240" w:lineRule="auto"/>
              <w:jc w:val="center"/>
            </w:pPr>
            <w:r w:rsidRPr="005A5E3C">
              <w:t>Organic Layer Depth (cm)</w:t>
            </w:r>
          </w:p>
        </w:tc>
        <w:tc>
          <w:tcPr>
            <w:tcW w:w="1590" w:type="dxa"/>
            <w:tcBorders>
              <w:top w:val="nil"/>
              <w:left w:val="nil"/>
              <w:bottom w:val="single" w:sz="6" w:space="0" w:color="000000"/>
              <w:right w:val="nil"/>
            </w:tcBorders>
            <w:tcMar>
              <w:top w:w="0" w:type="dxa"/>
              <w:left w:w="100" w:type="dxa"/>
              <w:bottom w:w="0" w:type="dxa"/>
              <w:right w:w="100" w:type="dxa"/>
            </w:tcMar>
          </w:tcPr>
          <w:p w14:paraId="429071C8" w14:textId="5FBC658A" w:rsidR="0073375A" w:rsidRPr="005A5E3C" w:rsidRDefault="00967EFF" w:rsidP="00547AA1">
            <w:pPr>
              <w:spacing w:before="240" w:after="240" w:line="240" w:lineRule="auto"/>
              <w:jc w:val="center"/>
              <w:rPr>
                <w:vertAlign w:val="superscript"/>
              </w:rPr>
            </w:pPr>
            <w:r w:rsidRPr="005A5E3C">
              <w:t>5</w:t>
            </w:r>
            <w:r w:rsidR="0073375A" w:rsidRPr="005A5E3C">
              <w:t>.</w:t>
            </w:r>
            <w:r w:rsidRPr="005A5E3C">
              <w:t>70</w:t>
            </w:r>
            <w:r w:rsidR="0073375A" w:rsidRPr="005A5E3C">
              <w:t xml:space="preserve"> × 10</w:t>
            </w:r>
            <w:r w:rsidR="0073375A" w:rsidRPr="005A5E3C">
              <w:rPr>
                <w:vertAlign w:val="superscript"/>
              </w:rPr>
              <w:t>-4</w:t>
            </w:r>
          </w:p>
        </w:tc>
        <w:tc>
          <w:tcPr>
            <w:tcW w:w="1455" w:type="dxa"/>
            <w:tcBorders>
              <w:top w:val="nil"/>
              <w:left w:val="nil"/>
              <w:bottom w:val="single" w:sz="6" w:space="0" w:color="000000"/>
              <w:right w:val="nil"/>
            </w:tcBorders>
            <w:tcMar>
              <w:top w:w="0" w:type="dxa"/>
              <w:left w:w="100" w:type="dxa"/>
              <w:bottom w:w="0" w:type="dxa"/>
              <w:right w:w="100" w:type="dxa"/>
            </w:tcMar>
          </w:tcPr>
          <w:p w14:paraId="3A69D156" w14:textId="77777777" w:rsidR="0073375A" w:rsidRPr="005A5E3C" w:rsidRDefault="0073375A" w:rsidP="00547AA1">
            <w:pPr>
              <w:spacing w:before="240" w:after="240" w:line="240" w:lineRule="auto"/>
              <w:jc w:val="center"/>
            </w:pPr>
            <w:r w:rsidRPr="005A5E3C">
              <w:t>0.020</w:t>
            </w:r>
          </w:p>
        </w:tc>
        <w:tc>
          <w:tcPr>
            <w:tcW w:w="1410" w:type="dxa"/>
            <w:tcBorders>
              <w:top w:val="nil"/>
              <w:left w:val="nil"/>
              <w:bottom w:val="single" w:sz="6" w:space="0" w:color="000000"/>
              <w:right w:val="nil"/>
            </w:tcBorders>
            <w:tcMar>
              <w:top w:w="0" w:type="dxa"/>
              <w:left w:w="100" w:type="dxa"/>
              <w:bottom w:w="0" w:type="dxa"/>
              <w:right w:w="100" w:type="dxa"/>
            </w:tcMar>
          </w:tcPr>
          <w:p w14:paraId="08909541" w14:textId="077DC978" w:rsidR="0073375A" w:rsidRPr="005A5E3C" w:rsidRDefault="0073375A" w:rsidP="00547AA1">
            <w:pPr>
              <w:spacing w:before="240" w:after="240" w:line="240" w:lineRule="auto"/>
              <w:jc w:val="center"/>
            </w:pPr>
            <w:r w:rsidRPr="005A5E3C">
              <w:t>0.0</w:t>
            </w:r>
            <w:r w:rsidR="00967EFF" w:rsidRPr="005A5E3C">
              <w:t>29</w:t>
            </w:r>
          </w:p>
        </w:tc>
        <w:tc>
          <w:tcPr>
            <w:tcW w:w="1395" w:type="dxa"/>
            <w:tcBorders>
              <w:top w:val="nil"/>
              <w:left w:val="nil"/>
              <w:bottom w:val="single" w:sz="6" w:space="0" w:color="000000"/>
              <w:right w:val="nil"/>
            </w:tcBorders>
            <w:tcMar>
              <w:top w:w="0" w:type="dxa"/>
              <w:left w:w="100" w:type="dxa"/>
              <w:bottom w:w="0" w:type="dxa"/>
              <w:right w:w="100" w:type="dxa"/>
            </w:tcMar>
          </w:tcPr>
          <w:p w14:paraId="2DBA9D41" w14:textId="1B4DCA59" w:rsidR="0073375A" w:rsidRPr="005A5E3C" w:rsidRDefault="0073375A" w:rsidP="00547AA1">
            <w:pPr>
              <w:spacing w:before="240" w:after="240" w:line="240" w:lineRule="auto"/>
              <w:jc w:val="center"/>
            </w:pPr>
            <w:r w:rsidRPr="005A5E3C">
              <w:t>0.9</w:t>
            </w:r>
            <w:r w:rsidR="00967EFF" w:rsidRPr="005A5E3C">
              <w:t>77</w:t>
            </w:r>
          </w:p>
        </w:tc>
      </w:tr>
      <w:tr w:rsidR="0073375A" w:rsidRPr="005A5E3C" w14:paraId="1549D50E" w14:textId="77777777" w:rsidTr="00547AA1">
        <w:trPr>
          <w:trHeight w:val="330"/>
        </w:trPr>
        <w:tc>
          <w:tcPr>
            <w:tcW w:w="8550" w:type="dxa"/>
            <w:gridSpan w:val="5"/>
            <w:tcBorders>
              <w:top w:val="nil"/>
              <w:left w:val="nil"/>
              <w:bottom w:val="single" w:sz="12" w:space="0" w:color="000000"/>
              <w:right w:val="nil"/>
            </w:tcBorders>
            <w:tcMar>
              <w:top w:w="0" w:type="dxa"/>
              <w:left w:w="100" w:type="dxa"/>
              <w:bottom w:w="0" w:type="dxa"/>
              <w:right w:w="100" w:type="dxa"/>
            </w:tcMar>
          </w:tcPr>
          <w:p w14:paraId="6D815293" w14:textId="24467C0B" w:rsidR="0073375A" w:rsidRPr="005A5E3C" w:rsidRDefault="0073375A" w:rsidP="00547AA1">
            <w:pPr>
              <w:spacing w:before="240" w:after="240" w:line="240" w:lineRule="auto"/>
              <w:jc w:val="center"/>
              <w:rPr>
                <w:i/>
                <w:rPrChange w:id="460" w:author="Katherine Hayes" w:date="2024-08-19T14:22:00Z">
                  <w:rPr>
                    <w:i/>
                    <w:sz w:val="22"/>
                    <w:szCs w:val="22"/>
                  </w:rPr>
                </w:rPrChange>
              </w:rPr>
            </w:pPr>
            <w:r w:rsidRPr="005A5E3C">
              <w:rPr>
                <w:i/>
                <w:rPrChange w:id="461" w:author="Katherine Hayes" w:date="2024-08-19T14:22:00Z">
                  <w:rPr>
                    <w:i/>
                    <w:sz w:val="22"/>
                    <w:szCs w:val="22"/>
                  </w:rPr>
                </w:rPrChange>
              </w:rPr>
              <w:t xml:space="preserve">Diversity </w:t>
            </w:r>
            <w:r w:rsidR="00967EFF" w:rsidRPr="005A5E3C">
              <w:rPr>
                <w:i/>
                <w:rPrChange w:id="462" w:author="Katherine Hayes" w:date="2024-08-19T14:22:00Z">
                  <w:rPr>
                    <w:i/>
                    <w:sz w:val="22"/>
                    <w:szCs w:val="22"/>
                  </w:rPr>
                </w:rPrChange>
              </w:rPr>
              <w:t>~ Solar</w:t>
            </w:r>
            <w:r w:rsidRPr="005A5E3C">
              <w:rPr>
                <w:i/>
                <w:rPrChange w:id="463" w:author="Katherine Hayes" w:date="2024-08-19T14:22:00Z">
                  <w:rPr>
                    <w:i/>
                    <w:sz w:val="22"/>
                    <w:szCs w:val="22"/>
                  </w:rPr>
                </w:rPrChange>
              </w:rPr>
              <w:t xml:space="preserve"> Irradiance + Organic Layer Depth (N =21) – R</w:t>
            </w:r>
            <w:r w:rsidRPr="005A5E3C">
              <w:rPr>
                <w:i/>
                <w:vertAlign w:val="superscript"/>
                <w:rPrChange w:id="464" w:author="Katherine Hayes" w:date="2024-08-19T14:22:00Z">
                  <w:rPr>
                    <w:i/>
                    <w:sz w:val="22"/>
                    <w:szCs w:val="22"/>
                    <w:vertAlign w:val="superscript"/>
                  </w:rPr>
                </w:rPrChange>
              </w:rPr>
              <w:t>2</w:t>
            </w:r>
            <w:r w:rsidRPr="005A5E3C">
              <w:rPr>
                <w:i/>
                <w:rPrChange w:id="465" w:author="Katherine Hayes" w:date="2024-08-19T14:22:00Z">
                  <w:rPr>
                    <w:i/>
                    <w:sz w:val="22"/>
                    <w:szCs w:val="22"/>
                  </w:rPr>
                </w:rPrChange>
              </w:rPr>
              <w:t xml:space="preserve"> = 0.</w:t>
            </w:r>
            <w:r w:rsidR="00967EFF" w:rsidRPr="005A5E3C">
              <w:rPr>
                <w:i/>
                <w:rPrChange w:id="466" w:author="Katherine Hayes" w:date="2024-08-19T14:22:00Z">
                  <w:rPr>
                    <w:i/>
                    <w:sz w:val="22"/>
                    <w:szCs w:val="22"/>
                  </w:rPr>
                </w:rPrChange>
              </w:rPr>
              <w:t>0</w:t>
            </w:r>
            <w:r w:rsidRPr="005A5E3C">
              <w:rPr>
                <w:i/>
                <w:rPrChange w:id="467" w:author="Katherine Hayes" w:date="2024-08-19T14:22:00Z">
                  <w:rPr>
                    <w:i/>
                    <w:sz w:val="22"/>
                    <w:szCs w:val="22"/>
                  </w:rPr>
                </w:rPrChange>
              </w:rPr>
              <w:t>77</w:t>
            </w:r>
          </w:p>
        </w:tc>
      </w:tr>
      <w:tr w:rsidR="0073375A" w:rsidRPr="005A5E3C" w14:paraId="0A03FA37" w14:textId="77777777" w:rsidTr="00547AA1">
        <w:trPr>
          <w:trHeight w:val="300"/>
        </w:trPr>
        <w:tc>
          <w:tcPr>
            <w:tcW w:w="2700" w:type="dxa"/>
            <w:tcBorders>
              <w:top w:val="nil"/>
              <w:left w:val="nil"/>
              <w:bottom w:val="single" w:sz="6" w:space="0" w:color="000000"/>
              <w:right w:val="nil"/>
            </w:tcBorders>
            <w:shd w:val="clear" w:color="auto" w:fill="auto"/>
            <w:tcMar>
              <w:top w:w="0" w:type="dxa"/>
              <w:left w:w="100" w:type="dxa"/>
              <w:bottom w:w="0" w:type="dxa"/>
              <w:right w:w="100" w:type="dxa"/>
            </w:tcMar>
          </w:tcPr>
          <w:p w14:paraId="4C7F331B" w14:textId="77777777" w:rsidR="0073375A" w:rsidRPr="005A5E3C" w:rsidRDefault="0073375A" w:rsidP="00547AA1">
            <w:pPr>
              <w:spacing w:before="240" w:after="240" w:line="240" w:lineRule="auto"/>
              <w:jc w:val="center"/>
            </w:pPr>
            <w:r w:rsidRPr="005A5E3C">
              <w:t>Coefficient</w:t>
            </w:r>
          </w:p>
        </w:tc>
        <w:tc>
          <w:tcPr>
            <w:tcW w:w="1590" w:type="dxa"/>
            <w:tcBorders>
              <w:top w:val="nil"/>
              <w:left w:val="nil"/>
              <w:bottom w:val="single" w:sz="6" w:space="0" w:color="000000"/>
              <w:right w:val="nil"/>
            </w:tcBorders>
            <w:shd w:val="clear" w:color="auto" w:fill="auto"/>
            <w:tcMar>
              <w:top w:w="0" w:type="dxa"/>
              <w:left w:w="100" w:type="dxa"/>
              <w:bottom w:w="0" w:type="dxa"/>
              <w:right w:w="100" w:type="dxa"/>
            </w:tcMar>
          </w:tcPr>
          <w:p w14:paraId="46D8756A" w14:textId="77777777" w:rsidR="0073375A" w:rsidRPr="005A5E3C" w:rsidRDefault="0073375A" w:rsidP="00547AA1">
            <w:pPr>
              <w:spacing w:before="240" w:after="240" w:line="240" w:lineRule="auto"/>
              <w:jc w:val="center"/>
            </w:pPr>
            <w:r w:rsidRPr="005A5E3C">
              <w:t>Estimate</w:t>
            </w:r>
          </w:p>
        </w:tc>
        <w:tc>
          <w:tcPr>
            <w:tcW w:w="1455" w:type="dxa"/>
            <w:tcBorders>
              <w:top w:val="nil"/>
              <w:left w:val="nil"/>
              <w:bottom w:val="single" w:sz="6" w:space="0" w:color="000000"/>
              <w:right w:val="nil"/>
            </w:tcBorders>
            <w:shd w:val="clear" w:color="auto" w:fill="auto"/>
            <w:tcMar>
              <w:top w:w="0" w:type="dxa"/>
              <w:left w:w="100" w:type="dxa"/>
              <w:bottom w:w="0" w:type="dxa"/>
              <w:right w:w="100" w:type="dxa"/>
            </w:tcMar>
          </w:tcPr>
          <w:p w14:paraId="791D3ED8" w14:textId="77777777" w:rsidR="0073375A" w:rsidRPr="005A5E3C" w:rsidRDefault="0073375A" w:rsidP="00547AA1">
            <w:pPr>
              <w:spacing w:before="240" w:after="240" w:line="240" w:lineRule="auto"/>
              <w:jc w:val="center"/>
            </w:pPr>
            <w:r w:rsidRPr="005A5E3C">
              <w:t>SE</w:t>
            </w:r>
          </w:p>
        </w:tc>
        <w:tc>
          <w:tcPr>
            <w:tcW w:w="1410" w:type="dxa"/>
            <w:tcBorders>
              <w:top w:val="nil"/>
              <w:left w:val="nil"/>
              <w:bottom w:val="single" w:sz="6" w:space="0" w:color="000000"/>
              <w:right w:val="nil"/>
            </w:tcBorders>
            <w:shd w:val="clear" w:color="auto" w:fill="auto"/>
            <w:tcMar>
              <w:top w:w="0" w:type="dxa"/>
              <w:left w:w="100" w:type="dxa"/>
              <w:bottom w:w="0" w:type="dxa"/>
              <w:right w:w="100" w:type="dxa"/>
            </w:tcMar>
          </w:tcPr>
          <w:p w14:paraId="7200CE6A" w14:textId="77777777" w:rsidR="0073375A" w:rsidRPr="005A5E3C" w:rsidRDefault="0073375A" w:rsidP="00547AA1">
            <w:pPr>
              <w:spacing w:before="240" w:after="240" w:line="240" w:lineRule="auto"/>
              <w:jc w:val="center"/>
            </w:pPr>
            <w:r w:rsidRPr="005A5E3C">
              <w:rPr>
                <w:i/>
              </w:rPr>
              <w:t>z</w:t>
            </w:r>
            <w:r w:rsidRPr="005A5E3C">
              <w:t>-value</w:t>
            </w:r>
          </w:p>
        </w:tc>
        <w:tc>
          <w:tcPr>
            <w:tcW w:w="1395" w:type="dxa"/>
            <w:tcBorders>
              <w:top w:val="nil"/>
              <w:left w:val="nil"/>
              <w:bottom w:val="single" w:sz="6" w:space="0" w:color="000000"/>
              <w:right w:val="nil"/>
            </w:tcBorders>
            <w:shd w:val="clear" w:color="auto" w:fill="auto"/>
            <w:tcMar>
              <w:top w:w="0" w:type="dxa"/>
              <w:left w:w="100" w:type="dxa"/>
              <w:bottom w:w="0" w:type="dxa"/>
              <w:right w:w="100" w:type="dxa"/>
            </w:tcMar>
          </w:tcPr>
          <w:p w14:paraId="23FBB2B8" w14:textId="77777777" w:rsidR="0073375A" w:rsidRPr="005A5E3C" w:rsidRDefault="0073375A" w:rsidP="00547AA1">
            <w:pPr>
              <w:spacing w:before="240" w:after="240" w:line="240" w:lineRule="auto"/>
              <w:jc w:val="center"/>
            </w:pPr>
            <w:r w:rsidRPr="005A5E3C">
              <w:rPr>
                <w:i/>
              </w:rPr>
              <w:t>P</w:t>
            </w:r>
            <w:r w:rsidRPr="005A5E3C">
              <w:t>-value</w:t>
            </w:r>
          </w:p>
        </w:tc>
      </w:tr>
      <w:tr w:rsidR="0073375A" w:rsidRPr="005A5E3C" w14:paraId="02C534A5" w14:textId="77777777" w:rsidTr="00547AA1">
        <w:trPr>
          <w:trHeight w:val="285"/>
        </w:trPr>
        <w:tc>
          <w:tcPr>
            <w:tcW w:w="2700" w:type="dxa"/>
            <w:tcBorders>
              <w:top w:val="nil"/>
              <w:left w:val="nil"/>
              <w:bottom w:val="nil"/>
              <w:right w:val="nil"/>
            </w:tcBorders>
            <w:shd w:val="clear" w:color="auto" w:fill="auto"/>
            <w:tcMar>
              <w:top w:w="0" w:type="dxa"/>
              <w:left w:w="100" w:type="dxa"/>
              <w:bottom w:w="0" w:type="dxa"/>
              <w:right w:w="100" w:type="dxa"/>
            </w:tcMar>
          </w:tcPr>
          <w:p w14:paraId="55A2BA64" w14:textId="77777777" w:rsidR="0073375A" w:rsidRPr="005A5E3C" w:rsidRDefault="0073375A" w:rsidP="00547AA1">
            <w:pPr>
              <w:spacing w:before="240" w:after="240" w:line="240" w:lineRule="auto"/>
              <w:jc w:val="center"/>
            </w:pPr>
            <w:r w:rsidRPr="005A5E3C">
              <w:t>Intercept</w:t>
            </w:r>
          </w:p>
        </w:tc>
        <w:tc>
          <w:tcPr>
            <w:tcW w:w="1590" w:type="dxa"/>
            <w:tcBorders>
              <w:top w:val="nil"/>
              <w:left w:val="nil"/>
              <w:bottom w:val="nil"/>
              <w:right w:val="nil"/>
            </w:tcBorders>
            <w:shd w:val="clear" w:color="auto" w:fill="auto"/>
            <w:tcMar>
              <w:top w:w="0" w:type="dxa"/>
              <w:left w:w="100" w:type="dxa"/>
              <w:bottom w:w="0" w:type="dxa"/>
              <w:right w:w="100" w:type="dxa"/>
            </w:tcMar>
          </w:tcPr>
          <w:p w14:paraId="5ED560D3" w14:textId="6E737595" w:rsidR="0073375A" w:rsidRPr="005A5E3C" w:rsidRDefault="00967EFF" w:rsidP="00547AA1">
            <w:pPr>
              <w:spacing w:before="240" w:after="240" w:line="240" w:lineRule="auto"/>
              <w:jc w:val="center"/>
            </w:pPr>
            <w:r w:rsidRPr="005A5E3C">
              <w:t>3.11</w:t>
            </w:r>
          </w:p>
        </w:tc>
        <w:tc>
          <w:tcPr>
            <w:tcW w:w="1455" w:type="dxa"/>
            <w:tcBorders>
              <w:top w:val="nil"/>
              <w:left w:val="nil"/>
              <w:bottom w:val="nil"/>
              <w:right w:val="nil"/>
            </w:tcBorders>
            <w:shd w:val="clear" w:color="auto" w:fill="auto"/>
            <w:tcMar>
              <w:top w:w="0" w:type="dxa"/>
              <w:left w:w="100" w:type="dxa"/>
              <w:bottom w:w="0" w:type="dxa"/>
              <w:right w:w="100" w:type="dxa"/>
            </w:tcMar>
          </w:tcPr>
          <w:p w14:paraId="3AF057F8" w14:textId="1B0071D3" w:rsidR="0073375A" w:rsidRPr="005A5E3C" w:rsidRDefault="0073375A" w:rsidP="00547AA1">
            <w:pPr>
              <w:spacing w:before="240" w:after="240" w:line="240" w:lineRule="auto"/>
              <w:jc w:val="center"/>
            </w:pPr>
            <w:r w:rsidRPr="005A5E3C">
              <w:t>1.8</w:t>
            </w:r>
            <w:r w:rsidR="000D420B" w:rsidRPr="005A5E3C">
              <w:t>1</w:t>
            </w:r>
          </w:p>
        </w:tc>
        <w:tc>
          <w:tcPr>
            <w:tcW w:w="1410" w:type="dxa"/>
            <w:tcBorders>
              <w:top w:val="nil"/>
              <w:left w:val="nil"/>
              <w:bottom w:val="nil"/>
              <w:right w:val="nil"/>
            </w:tcBorders>
            <w:shd w:val="clear" w:color="auto" w:fill="auto"/>
            <w:tcMar>
              <w:top w:w="0" w:type="dxa"/>
              <w:left w:w="100" w:type="dxa"/>
              <w:bottom w:w="0" w:type="dxa"/>
              <w:right w:w="100" w:type="dxa"/>
            </w:tcMar>
          </w:tcPr>
          <w:p w14:paraId="316B8C5A" w14:textId="77429EDA" w:rsidR="0073375A" w:rsidRPr="005A5E3C" w:rsidRDefault="0073375A" w:rsidP="00547AA1">
            <w:pPr>
              <w:spacing w:before="240" w:after="240" w:line="240" w:lineRule="auto"/>
              <w:jc w:val="center"/>
            </w:pPr>
            <w:r w:rsidRPr="005A5E3C">
              <w:t>1.</w:t>
            </w:r>
            <w:r w:rsidR="000D420B" w:rsidRPr="005A5E3C">
              <w:t>72</w:t>
            </w:r>
          </w:p>
        </w:tc>
        <w:tc>
          <w:tcPr>
            <w:tcW w:w="1395" w:type="dxa"/>
            <w:tcBorders>
              <w:top w:val="nil"/>
              <w:left w:val="nil"/>
              <w:bottom w:val="nil"/>
              <w:right w:val="nil"/>
            </w:tcBorders>
            <w:shd w:val="clear" w:color="auto" w:fill="auto"/>
            <w:tcMar>
              <w:top w:w="0" w:type="dxa"/>
              <w:left w:w="100" w:type="dxa"/>
              <w:bottom w:w="0" w:type="dxa"/>
              <w:right w:w="100" w:type="dxa"/>
            </w:tcMar>
          </w:tcPr>
          <w:p w14:paraId="05F42893" w14:textId="61AD6EDB" w:rsidR="0073375A" w:rsidRPr="005A5E3C" w:rsidRDefault="0073375A" w:rsidP="00547AA1">
            <w:pPr>
              <w:spacing w:before="240" w:after="240" w:line="240" w:lineRule="auto"/>
              <w:jc w:val="center"/>
            </w:pPr>
            <w:r w:rsidRPr="005A5E3C">
              <w:t>0.1</w:t>
            </w:r>
            <w:r w:rsidR="000D420B" w:rsidRPr="005A5E3C">
              <w:t>03</w:t>
            </w:r>
          </w:p>
        </w:tc>
      </w:tr>
      <w:tr w:rsidR="0073375A" w:rsidRPr="005A5E3C" w14:paraId="25251881" w14:textId="77777777" w:rsidTr="00547AA1">
        <w:trPr>
          <w:trHeight w:val="330"/>
        </w:trPr>
        <w:tc>
          <w:tcPr>
            <w:tcW w:w="2700" w:type="dxa"/>
            <w:tcBorders>
              <w:top w:val="nil"/>
              <w:left w:val="nil"/>
              <w:bottom w:val="nil"/>
              <w:right w:val="nil"/>
            </w:tcBorders>
            <w:shd w:val="clear" w:color="auto" w:fill="auto"/>
            <w:tcMar>
              <w:top w:w="0" w:type="dxa"/>
              <w:left w:w="100" w:type="dxa"/>
              <w:bottom w:w="0" w:type="dxa"/>
              <w:right w:w="100" w:type="dxa"/>
            </w:tcMar>
          </w:tcPr>
          <w:p w14:paraId="2A8207C2" w14:textId="77777777" w:rsidR="0073375A" w:rsidRPr="005A5E3C" w:rsidRDefault="0073375A" w:rsidP="00547AA1">
            <w:pPr>
              <w:spacing w:before="240" w:after="240" w:line="240" w:lineRule="auto"/>
              <w:jc w:val="center"/>
            </w:pPr>
            <w:r w:rsidRPr="005A5E3C">
              <w:t>Solar Irradiance (unit)</w:t>
            </w:r>
          </w:p>
        </w:tc>
        <w:tc>
          <w:tcPr>
            <w:tcW w:w="1590" w:type="dxa"/>
            <w:tcBorders>
              <w:top w:val="nil"/>
              <w:left w:val="nil"/>
              <w:bottom w:val="nil"/>
              <w:right w:val="nil"/>
            </w:tcBorders>
            <w:shd w:val="clear" w:color="auto" w:fill="auto"/>
            <w:tcMar>
              <w:top w:w="0" w:type="dxa"/>
              <w:left w:w="100" w:type="dxa"/>
              <w:bottom w:w="0" w:type="dxa"/>
              <w:right w:w="100" w:type="dxa"/>
            </w:tcMar>
          </w:tcPr>
          <w:p w14:paraId="59705A9E" w14:textId="4179D211" w:rsidR="0073375A" w:rsidRPr="005A5E3C" w:rsidRDefault="0073375A" w:rsidP="00547AA1">
            <w:pPr>
              <w:spacing w:before="240" w:after="240" w:line="240" w:lineRule="auto"/>
              <w:jc w:val="center"/>
              <w:rPr>
                <w:vertAlign w:val="superscript"/>
              </w:rPr>
            </w:pPr>
            <w:r w:rsidRPr="005A5E3C">
              <w:t>-</w:t>
            </w:r>
            <w:r w:rsidR="00967EFF" w:rsidRPr="005A5E3C">
              <w:t>3</w:t>
            </w:r>
            <w:r w:rsidRPr="005A5E3C">
              <w:t>.</w:t>
            </w:r>
            <w:r w:rsidR="00967EFF" w:rsidRPr="005A5E3C">
              <w:t>7</w:t>
            </w:r>
            <w:r w:rsidRPr="005A5E3C">
              <w:t>7 × 10</w:t>
            </w:r>
            <w:r w:rsidRPr="005A5E3C">
              <w:rPr>
                <w:vertAlign w:val="superscript"/>
              </w:rPr>
              <w:t>-6</w:t>
            </w:r>
          </w:p>
        </w:tc>
        <w:tc>
          <w:tcPr>
            <w:tcW w:w="1455" w:type="dxa"/>
            <w:tcBorders>
              <w:top w:val="nil"/>
              <w:left w:val="nil"/>
              <w:bottom w:val="nil"/>
              <w:right w:val="nil"/>
            </w:tcBorders>
            <w:shd w:val="clear" w:color="auto" w:fill="auto"/>
            <w:tcMar>
              <w:top w:w="0" w:type="dxa"/>
              <w:left w:w="100" w:type="dxa"/>
              <w:bottom w:w="0" w:type="dxa"/>
              <w:right w:w="100" w:type="dxa"/>
            </w:tcMar>
          </w:tcPr>
          <w:p w14:paraId="465141A1" w14:textId="5256F507" w:rsidR="0073375A" w:rsidRPr="005A5E3C" w:rsidRDefault="000D420B" w:rsidP="00547AA1">
            <w:pPr>
              <w:spacing w:before="240" w:after="240" w:line="240" w:lineRule="auto"/>
              <w:jc w:val="center"/>
              <w:rPr>
                <w:vertAlign w:val="superscript"/>
              </w:rPr>
            </w:pPr>
            <w:r w:rsidRPr="005A5E3C">
              <w:t>3.00</w:t>
            </w:r>
            <w:r w:rsidR="0073375A" w:rsidRPr="005A5E3C">
              <w:t xml:space="preserve"> × 10</w:t>
            </w:r>
            <w:r w:rsidR="0073375A" w:rsidRPr="005A5E3C">
              <w:rPr>
                <w:vertAlign w:val="superscript"/>
              </w:rPr>
              <w:t>-6</w:t>
            </w:r>
          </w:p>
        </w:tc>
        <w:tc>
          <w:tcPr>
            <w:tcW w:w="1410" w:type="dxa"/>
            <w:tcBorders>
              <w:top w:val="nil"/>
              <w:left w:val="nil"/>
              <w:bottom w:val="nil"/>
              <w:right w:val="nil"/>
            </w:tcBorders>
            <w:shd w:val="clear" w:color="auto" w:fill="auto"/>
            <w:tcMar>
              <w:top w:w="0" w:type="dxa"/>
              <w:left w:w="100" w:type="dxa"/>
              <w:bottom w:w="0" w:type="dxa"/>
              <w:right w:w="100" w:type="dxa"/>
            </w:tcMar>
          </w:tcPr>
          <w:p w14:paraId="364F9C59" w14:textId="09AE7A50" w:rsidR="0073375A" w:rsidRPr="005A5E3C" w:rsidRDefault="0073375A" w:rsidP="00547AA1">
            <w:pPr>
              <w:spacing w:before="240" w:after="240" w:line="240" w:lineRule="auto"/>
              <w:jc w:val="center"/>
            </w:pPr>
            <w:r w:rsidRPr="005A5E3C">
              <w:t>-</w:t>
            </w:r>
            <w:r w:rsidR="000D420B" w:rsidRPr="005A5E3C">
              <w:t>1.26</w:t>
            </w:r>
          </w:p>
        </w:tc>
        <w:tc>
          <w:tcPr>
            <w:tcW w:w="1395" w:type="dxa"/>
            <w:tcBorders>
              <w:top w:val="nil"/>
              <w:left w:val="nil"/>
              <w:bottom w:val="nil"/>
              <w:right w:val="nil"/>
            </w:tcBorders>
            <w:shd w:val="clear" w:color="auto" w:fill="auto"/>
            <w:tcMar>
              <w:top w:w="0" w:type="dxa"/>
              <w:left w:w="100" w:type="dxa"/>
              <w:bottom w:w="0" w:type="dxa"/>
              <w:right w:w="100" w:type="dxa"/>
            </w:tcMar>
          </w:tcPr>
          <w:p w14:paraId="272DDA86" w14:textId="7A9D5C23" w:rsidR="0073375A" w:rsidRPr="005A5E3C" w:rsidRDefault="0073375A" w:rsidP="00547AA1">
            <w:pPr>
              <w:spacing w:before="240" w:after="240" w:line="240" w:lineRule="auto"/>
              <w:jc w:val="center"/>
            </w:pPr>
            <w:r w:rsidRPr="005A5E3C">
              <w:t>0.</w:t>
            </w:r>
            <w:r w:rsidR="000D420B" w:rsidRPr="005A5E3C">
              <w:t>224</w:t>
            </w:r>
          </w:p>
        </w:tc>
      </w:tr>
      <w:tr w:rsidR="0073375A" w:rsidRPr="005A5E3C" w14:paraId="664BF4B4" w14:textId="77777777" w:rsidTr="00547AA1">
        <w:trPr>
          <w:trHeight w:val="555"/>
        </w:trPr>
        <w:tc>
          <w:tcPr>
            <w:tcW w:w="2700" w:type="dxa"/>
            <w:tcBorders>
              <w:top w:val="nil"/>
              <w:left w:val="nil"/>
              <w:bottom w:val="single" w:sz="6" w:space="0" w:color="000000"/>
              <w:right w:val="nil"/>
            </w:tcBorders>
            <w:shd w:val="clear" w:color="auto" w:fill="auto"/>
            <w:tcMar>
              <w:top w:w="0" w:type="dxa"/>
              <w:left w:w="100" w:type="dxa"/>
              <w:bottom w:w="0" w:type="dxa"/>
              <w:right w:w="100" w:type="dxa"/>
            </w:tcMar>
          </w:tcPr>
          <w:p w14:paraId="1B29CDD4" w14:textId="77777777" w:rsidR="0073375A" w:rsidRPr="005A5E3C" w:rsidRDefault="0073375A" w:rsidP="00547AA1">
            <w:pPr>
              <w:spacing w:before="240" w:after="240" w:line="240" w:lineRule="auto"/>
              <w:jc w:val="center"/>
            </w:pPr>
            <w:r w:rsidRPr="005A5E3C">
              <w:t>Organic Layer Depth (cm)</w:t>
            </w:r>
          </w:p>
        </w:tc>
        <w:tc>
          <w:tcPr>
            <w:tcW w:w="1590" w:type="dxa"/>
            <w:tcBorders>
              <w:top w:val="nil"/>
              <w:left w:val="nil"/>
              <w:bottom w:val="single" w:sz="6" w:space="0" w:color="000000"/>
              <w:right w:val="nil"/>
            </w:tcBorders>
            <w:shd w:val="clear" w:color="auto" w:fill="auto"/>
            <w:tcMar>
              <w:top w:w="0" w:type="dxa"/>
              <w:left w:w="100" w:type="dxa"/>
              <w:bottom w:w="0" w:type="dxa"/>
              <w:right w:w="100" w:type="dxa"/>
            </w:tcMar>
          </w:tcPr>
          <w:p w14:paraId="2DCA0400" w14:textId="1D372337" w:rsidR="0073375A" w:rsidRPr="005A5E3C" w:rsidRDefault="00967EFF" w:rsidP="00547AA1">
            <w:pPr>
              <w:spacing w:before="240" w:after="240" w:line="240" w:lineRule="auto"/>
              <w:jc w:val="center"/>
            </w:pPr>
            <w:r w:rsidRPr="005A5E3C">
              <w:t>-9.79 × 10</w:t>
            </w:r>
            <w:r w:rsidRPr="005A5E3C">
              <w:rPr>
                <w:vertAlign w:val="superscript"/>
              </w:rPr>
              <w:t>-4</w:t>
            </w:r>
          </w:p>
        </w:tc>
        <w:tc>
          <w:tcPr>
            <w:tcW w:w="1455" w:type="dxa"/>
            <w:tcBorders>
              <w:top w:val="nil"/>
              <w:left w:val="nil"/>
              <w:bottom w:val="single" w:sz="6" w:space="0" w:color="000000"/>
              <w:right w:val="nil"/>
            </w:tcBorders>
            <w:shd w:val="clear" w:color="auto" w:fill="auto"/>
            <w:tcMar>
              <w:top w:w="0" w:type="dxa"/>
              <w:left w:w="100" w:type="dxa"/>
              <w:bottom w:w="0" w:type="dxa"/>
              <w:right w:w="100" w:type="dxa"/>
            </w:tcMar>
          </w:tcPr>
          <w:p w14:paraId="3A084081" w14:textId="77777777" w:rsidR="0073375A" w:rsidRPr="005A5E3C" w:rsidRDefault="0073375A" w:rsidP="00547AA1">
            <w:pPr>
              <w:spacing w:before="240" w:after="240" w:line="240" w:lineRule="auto"/>
              <w:jc w:val="center"/>
            </w:pPr>
            <w:r w:rsidRPr="005A5E3C">
              <w:t>0.005</w:t>
            </w:r>
          </w:p>
        </w:tc>
        <w:tc>
          <w:tcPr>
            <w:tcW w:w="1410" w:type="dxa"/>
            <w:tcBorders>
              <w:top w:val="nil"/>
              <w:left w:val="nil"/>
              <w:bottom w:val="single" w:sz="6" w:space="0" w:color="000000"/>
              <w:right w:val="nil"/>
            </w:tcBorders>
            <w:shd w:val="clear" w:color="auto" w:fill="auto"/>
            <w:tcMar>
              <w:top w:w="0" w:type="dxa"/>
              <w:left w:w="100" w:type="dxa"/>
              <w:bottom w:w="0" w:type="dxa"/>
              <w:right w:w="100" w:type="dxa"/>
            </w:tcMar>
          </w:tcPr>
          <w:p w14:paraId="699F59CC" w14:textId="0272B8B4" w:rsidR="0073375A" w:rsidRPr="005A5E3C" w:rsidRDefault="0073375A" w:rsidP="00547AA1">
            <w:pPr>
              <w:spacing w:before="240" w:after="240" w:line="240" w:lineRule="auto"/>
              <w:jc w:val="center"/>
            </w:pPr>
            <w:r w:rsidRPr="005A5E3C">
              <w:t>-0.2</w:t>
            </w:r>
            <w:r w:rsidR="000D420B" w:rsidRPr="005A5E3C">
              <w:t>03</w:t>
            </w:r>
          </w:p>
        </w:tc>
        <w:tc>
          <w:tcPr>
            <w:tcW w:w="1395" w:type="dxa"/>
            <w:tcBorders>
              <w:top w:val="nil"/>
              <w:left w:val="nil"/>
              <w:bottom w:val="single" w:sz="6" w:space="0" w:color="000000"/>
              <w:right w:val="nil"/>
            </w:tcBorders>
            <w:shd w:val="clear" w:color="auto" w:fill="auto"/>
            <w:tcMar>
              <w:top w:w="0" w:type="dxa"/>
              <w:left w:w="100" w:type="dxa"/>
              <w:bottom w:w="0" w:type="dxa"/>
              <w:right w:w="100" w:type="dxa"/>
            </w:tcMar>
          </w:tcPr>
          <w:p w14:paraId="2144C526" w14:textId="6DF480A4" w:rsidR="0073375A" w:rsidRPr="005A5E3C" w:rsidRDefault="0073375A" w:rsidP="00547AA1">
            <w:pPr>
              <w:spacing w:before="240" w:after="240" w:line="240" w:lineRule="auto"/>
              <w:jc w:val="center"/>
            </w:pPr>
            <w:r w:rsidRPr="005A5E3C">
              <w:t>0.8</w:t>
            </w:r>
            <w:r w:rsidR="000D420B" w:rsidRPr="005A5E3C">
              <w:t>41</w:t>
            </w:r>
          </w:p>
        </w:tc>
      </w:tr>
    </w:tbl>
    <w:p w14:paraId="000000AA" w14:textId="1E766E29" w:rsidR="003F25E5" w:rsidRPr="005A5E3C" w:rsidRDefault="0073375A" w:rsidP="00F17919">
      <w:r w:rsidRPr="005A5E3C">
        <w:br w:type="page"/>
      </w:r>
    </w:p>
    <w:p w14:paraId="19989F8A" w14:textId="77777777" w:rsidR="00F17919" w:rsidRPr="005A5E3C" w:rsidRDefault="00F17919">
      <w:pPr>
        <w:rPr>
          <w:b/>
          <w:highlight w:val="white"/>
        </w:rPr>
        <w:sectPr w:rsidR="00F17919" w:rsidRPr="005A5E3C" w:rsidSect="00D63E3C">
          <w:headerReference w:type="default" r:id="rId16"/>
          <w:pgSz w:w="12240" w:h="15840"/>
          <w:pgMar w:top="1440" w:right="1440" w:bottom="1440" w:left="1440" w:header="720" w:footer="720" w:gutter="0"/>
          <w:lnNumType w:countBy="1" w:restart="continuous"/>
          <w:pgNumType w:start="0"/>
          <w:cols w:space="720"/>
          <w:titlePg/>
          <w:docGrid w:linePitch="326"/>
        </w:sectPr>
      </w:pPr>
    </w:p>
    <w:p w14:paraId="4C1693DC" w14:textId="0DFF7A43" w:rsidR="00562269" w:rsidRPr="005A5E3C" w:rsidRDefault="00F17919">
      <w:pPr>
        <w:rPr>
          <w:b/>
          <w:highlight w:val="white"/>
        </w:rPr>
      </w:pPr>
      <w:r w:rsidRPr="005A5E3C">
        <w:rPr>
          <w:b/>
          <w:highlight w:val="white"/>
        </w:rPr>
        <w:lastRenderedPageBreak/>
        <w:t>Appendix</w:t>
      </w:r>
    </w:p>
    <w:p w14:paraId="650A3A43" w14:textId="77777777" w:rsidR="00562269" w:rsidRPr="005A5E3C" w:rsidRDefault="00562269" w:rsidP="00562269">
      <w:pPr>
        <w:spacing w:line="240" w:lineRule="auto"/>
        <w:rPr>
          <w:highlight w:val="white"/>
        </w:rPr>
      </w:pPr>
      <w:r w:rsidRPr="005A5E3C">
        <w:rPr>
          <w:b/>
          <w:bCs/>
          <w:color w:val="000000"/>
          <w:shd w:val="clear" w:color="auto" w:fill="FFFFFF"/>
        </w:rPr>
        <w:t>Table S1.</w:t>
      </w:r>
      <w:r w:rsidRPr="005A5E3C">
        <w:rPr>
          <w:color w:val="000000"/>
          <w:shd w:val="clear" w:color="auto" w:fill="FFFFFF"/>
        </w:rPr>
        <w:t xml:space="preserve"> Fire history of plots included in this study. Time since fire (TSF) was measured as the years between the most recent fire and sampling in 2018. </w:t>
      </w:r>
    </w:p>
    <w:tbl>
      <w:tblPr>
        <w:tblW w:w="9360" w:type="dxa"/>
        <w:tblInd w:w="-10" w:type="dxa"/>
        <w:tblCellMar>
          <w:top w:w="15" w:type="dxa"/>
          <w:left w:w="15" w:type="dxa"/>
          <w:bottom w:w="15" w:type="dxa"/>
          <w:right w:w="15" w:type="dxa"/>
        </w:tblCellMar>
        <w:tblLook w:val="04A0" w:firstRow="1" w:lastRow="0" w:firstColumn="1" w:lastColumn="0" w:noHBand="0" w:noVBand="1"/>
      </w:tblPr>
      <w:tblGrid>
        <w:gridCol w:w="1839"/>
        <w:gridCol w:w="2135"/>
        <w:gridCol w:w="1690"/>
        <w:gridCol w:w="1556"/>
        <w:gridCol w:w="727"/>
        <w:gridCol w:w="1413"/>
      </w:tblGrid>
      <w:tr w:rsidR="00562269" w:rsidRPr="005A5E3C" w14:paraId="79048361" w14:textId="77777777" w:rsidTr="00FE0876">
        <w:tc>
          <w:tcPr>
            <w:tcW w:w="1839" w:type="dxa"/>
            <w:tcBorders>
              <w:bottom w:val="single" w:sz="12" w:space="0" w:color="auto"/>
            </w:tcBorders>
            <w:tcMar>
              <w:top w:w="100" w:type="dxa"/>
              <w:left w:w="100" w:type="dxa"/>
              <w:bottom w:w="100" w:type="dxa"/>
              <w:right w:w="100" w:type="dxa"/>
            </w:tcMar>
            <w:vAlign w:val="bottom"/>
            <w:hideMark/>
          </w:tcPr>
          <w:p w14:paraId="546A0AB5" w14:textId="77777777" w:rsidR="00562269" w:rsidRPr="005A5E3C" w:rsidRDefault="00562269" w:rsidP="00FE0876">
            <w:pPr>
              <w:spacing w:line="240" w:lineRule="auto"/>
              <w:jc w:val="center"/>
            </w:pPr>
            <w:r w:rsidRPr="005A5E3C">
              <w:rPr>
                <w:color w:val="000000"/>
                <w:shd w:val="clear" w:color="auto" w:fill="FFFFFF"/>
              </w:rPr>
              <w:t>Number of fires</w:t>
            </w:r>
          </w:p>
        </w:tc>
        <w:tc>
          <w:tcPr>
            <w:tcW w:w="2135" w:type="dxa"/>
            <w:tcBorders>
              <w:bottom w:val="single" w:sz="12" w:space="0" w:color="auto"/>
            </w:tcBorders>
            <w:tcMar>
              <w:top w:w="100" w:type="dxa"/>
              <w:left w:w="100" w:type="dxa"/>
              <w:bottom w:w="100" w:type="dxa"/>
              <w:right w:w="100" w:type="dxa"/>
            </w:tcMar>
            <w:vAlign w:val="bottom"/>
            <w:hideMark/>
          </w:tcPr>
          <w:p w14:paraId="0329B0F4" w14:textId="77777777" w:rsidR="00562269" w:rsidRPr="005A5E3C" w:rsidRDefault="00562269" w:rsidP="00FE0876">
            <w:pPr>
              <w:spacing w:line="240" w:lineRule="auto"/>
              <w:jc w:val="center"/>
            </w:pPr>
            <w:r w:rsidRPr="005A5E3C">
              <w:rPr>
                <w:color w:val="000000"/>
                <w:shd w:val="clear" w:color="auto" w:fill="FFFFFF"/>
              </w:rPr>
              <w:t>Number of plots</w:t>
            </w:r>
          </w:p>
        </w:tc>
        <w:tc>
          <w:tcPr>
            <w:tcW w:w="1690" w:type="dxa"/>
            <w:tcBorders>
              <w:bottom w:val="single" w:sz="12" w:space="0" w:color="auto"/>
            </w:tcBorders>
            <w:tcMar>
              <w:top w:w="100" w:type="dxa"/>
              <w:left w:w="100" w:type="dxa"/>
              <w:bottom w:w="100" w:type="dxa"/>
              <w:right w:w="100" w:type="dxa"/>
            </w:tcMar>
            <w:vAlign w:val="bottom"/>
            <w:hideMark/>
          </w:tcPr>
          <w:p w14:paraId="71762308" w14:textId="77777777" w:rsidR="00562269" w:rsidRPr="005A5E3C" w:rsidRDefault="00562269" w:rsidP="00FE0876">
            <w:pPr>
              <w:spacing w:line="240" w:lineRule="auto"/>
              <w:jc w:val="center"/>
            </w:pPr>
            <w:r w:rsidRPr="005A5E3C">
              <w:rPr>
                <w:color w:val="000000"/>
                <w:shd w:val="clear" w:color="auto" w:fill="FFFFFF"/>
              </w:rPr>
              <w:t>Plot ID</w:t>
            </w:r>
          </w:p>
        </w:tc>
        <w:tc>
          <w:tcPr>
            <w:tcW w:w="1556" w:type="dxa"/>
            <w:tcBorders>
              <w:bottom w:val="single" w:sz="12" w:space="0" w:color="auto"/>
            </w:tcBorders>
            <w:tcMar>
              <w:top w:w="100" w:type="dxa"/>
              <w:left w:w="100" w:type="dxa"/>
              <w:bottom w:w="100" w:type="dxa"/>
              <w:right w:w="100" w:type="dxa"/>
            </w:tcMar>
            <w:vAlign w:val="bottom"/>
            <w:hideMark/>
          </w:tcPr>
          <w:p w14:paraId="5C2AD20F" w14:textId="77777777" w:rsidR="00562269" w:rsidRPr="005A5E3C" w:rsidRDefault="00562269" w:rsidP="00FE0876">
            <w:pPr>
              <w:spacing w:line="240" w:lineRule="auto"/>
              <w:jc w:val="center"/>
            </w:pPr>
            <w:r w:rsidRPr="005A5E3C">
              <w:rPr>
                <w:color w:val="000000"/>
                <w:shd w:val="clear" w:color="auto" w:fill="FFFFFF"/>
              </w:rPr>
              <w:t>Fire Names</w:t>
            </w:r>
          </w:p>
        </w:tc>
        <w:tc>
          <w:tcPr>
            <w:tcW w:w="727" w:type="dxa"/>
            <w:tcBorders>
              <w:bottom w:val="single" w:sz="12" w:space="0" w:color="auto"/>
            </w:tcBorders>
            <w:tcMar>
              <w:top w:w="100" w:type="dxa"/>
              <w:left w:w="100" w:type="dxa"/>
              <w:bottom w:w="100" w:type="dxa"/>
              <w:right w:w="100" w:type="dxa"/>
            </w:tcMar>
            <w:vAlign w:val="bottom"/>
            <w:hideMark/>
          </w:tcPr>
          <w:p w14:paraId="71C9666F" w14:textId="77777777" w:rsidR="00562269" w:rsidRPr="005A5E3C" w:rsidRDefault="00562269" w:rsidP="00FE0876">
            <w:pPr>
              <w:spacing w:line="240" w:lineRule="auto"/>
              <w:jc w:val="center"/>
            </w:pPr>
            <w:r w:rsidRPr="005A5E3C">
              <w:rPr>
                <w:color w:val="000000"/>
                <w:shd w:val="clear" w:color="auto" w:fill="FFFFFF"/>
              </w:rPr>
              <w:t>Year</w:t>
            </w:r>
          </w:p>
        </w:tc>
        <w:tc>
          <w:tcPr>
            <w:tcW w:w="1413" w:type="dxa"/>
            <w:tcBorders>
              <w:bottom w:val="single" w:sz="12" w:space="0" w:color="auto"/>
            </w:tcBorders>
            <w:tcMar>
              <w:top w:w="100" w:type="dxa"/>
              <w:left w:w="100" w:type="dxa"/>
              <w:bottom w:w="100" w:type="dxa"/>
              <w:right w:w="100" w:type="dxa"/>
            </w:tcMar>
            <w:vAlign w:val="bottom"/>
            <w:hideMark/>
          </w:tcPr>
          <w:p w14:paraId="566B9A1F" w14:textId="77777777" w:rsidR="00562269" w:rsidRPr="005A5E3C" w:rsidRDefault="00562269" w:rsidP="00FE0876">
            <w:pPr>
              <w:spacing w:line="240" w:lineRule="auto"/>
              <w:jc w:val="center"/>
            </w:pPr>
            <w:r w:rsidRPr="005A5E3C">
              <w:t>TSF at time of sampling</w:t>
            </w:r>
          </w:p>
        </w:tc>
      </w:tr>
      <w:tr w:rsidR="00562269" w:rsidRPr="005A5E3C" w14:paraId="78F1D196" w14:textId="77777777" w:rsidTr="00FE0876">
        <w:trPr>
          <w:trHeight w:val="440"/>
        </w:trPr>
        <w:tc>
          <w:tcPr>
            <w:tcW w:w="1839" w:type="dxa"/>
            <w:vMerge w:val="restart"/>
            <w:tcBorders>
              <w:top w:val="single" w:sz="12" w:space="0" w:color="auto"/>
              <w:left w:val="single" w:sz="4" w:space="0" w:color="auto"/>
              <w:right w:val="single" w:sz="4" w:space="0" w:color="auto"/>
            </w:tcBorders>
            <w:tcMar>
              <w:top w:w="100" w:type="dxa"/>
              <w:left w:w="100" w:type="dxa"/>
              <w:bottom w:w="100" w:type="dxa"/>
              <w:right w:w="100" w:type="dxa"/>
            </w:tcMar>
            <w:vAlign w:val="center"/>
            <w:hideMark/>
          </w:tcPr>
          <w:p w14:paraId="3D312490" w14:textId="77777777" w:rsidR="00562269" w:rsidRPr="005A5E3C" w:rsidRDefault="00562269" w:rsidP="00FE0876">
            <w:pPr>
              <w:spacing w:line="240" w:lineRule="auto"/>
              <w:jc w:val="center"/>
            </w:pPr>
            <w:r w:rsidRPr="005A5E3C">
              <w:rPr>
                <w:color w:val="000000"/>
                <w:shd w:val="clear" w:color="auto" w:fill="FFFFFF"/>
              </w:rPr>
              <w:t>1</w:t>
            </w:r>
          </w:p>
        </w:tc>
        <w:tc>
          <w:tcPr>
            <w:tcW w:w="2135" w:type="dxa"/>
            <w:tcBorders>
              <w:top w:val="single" w:sz="12" w:space="0" w:color="auto"/>
              <w:left w:val="single" w:sz="4" w:space="0" w:color="auto"/>
              <w:bottom w:val="single" w:sz="4" w:space="0" w:color="auto"/>
            </w:tcBorders>
            <w:tcMar>
              <w:top w:w="100" w:type="dxa"/>
              <w:left w:w="100" w:type="dxa"/>
              <w:bottom w:w="100" w:type="dxa"/>
              <w:right w:w="100" w:type="dxa"/>
            </w:tcMar>
            <w:vAlign w:val="center"/>
            <w:hideMark/>
          </w:tcPr>
          <w:p w14:paraId="215479C3" w14:textId="77777777" w:rsidR="00562269" w:rsidRPr="005A5E3C" w:rsidRDefault="00562269" w:rsidP="00FE0876">
            <w:pPr>
              <w:spacing w:line="240" w:lineRule="auto"/>
              <w:jc w:val="center"/>
            </w:pPr>
            <w:r w:rsidRPr="005A5E3C">
              <w:rPr>
                <w:color w:val="000000"/>
                <w:shd w:val="clear" w:color="auto" w:fill="FFFFFF"/>
              </w:rPr>
              <w:t>7</w:t>
            </w:r>
          </w:p>
        </w:tc>
        <w:tc>
          <w:tcPr>
            <w:tcW w:w="1690" w:type="dxa"/>
            <w:tcBorders>
              <w:top w:val="single" w:sz="12" w:space="0" w:color="auto"/>
              <w:bottom w:val="single" w:sz="4" w:space="0" w:color="auto"/>
            </w:tcBorders>
            <w:tcMar>
              <w:top w:w="100" w:type="dxa"/>
              <w:left w:w="100" w:type="dxa"/>
              <w:bottom w:w="100" w:type="dxa"/>
              <w:right w:w="100" w:type="dxa"/>
            </w:tcMar>
            <w:vAlign w:val="center"/>
            <w:hideMark/>
          </w:tcPr>
          <w:p w14:paraId="40CFF253" w14:textId="77777777" w:rsidR="00562269" w:rsidRPr="005A5E3C" w:rsidRDefault="00562269" w:rsidP="00FE0876">
            <w:pPr>
              <w:spacing w:line="240" w:lineRule="auto"/>
              <w:jc w:val="center"/>
            </w:pPr>
            <w:r w:rsidRPr="005A5E3C">
              <w:rPr>
                <w:color w:val="000000"/>
                <w:shd w:val="clear" w:color="auto" w:fill="FFFFFF"/>
              </w:rPr>
              <w:t>12, 41, 48, 50, 52, 64, 65</w:t>
            </w:r>
          </w:p>
        </w:tc>
        <w:tc>
          <w:tcPr>
            <w:tcW w:w="1556" w:type="dxa"/>
            <w:tcBorders>
              <w:top w:val="single" w:sz="12" w:space="0" w:color="auto"/>
              <w:bottom w:val="single" w:sz="4" w:space="0" w:color="auto"/>
            </w:tcBorders>
            <w:tcMar>
              <w:top w:w="100" w:type="dxa"/>
              <w:left w:w="100" w:type="dxa"/>
              <w:bottom w:w="100" w:type="dxa"/>
              <w:right w:w="100" w:type="dxa"/>
            </w:tcMar>
            <w:vAlign w:val="center"/>
            <w:hideMark/>
          </w:tcPr>
          <w:p w14:paraId="049034BF" w14:textId="77777777" w:rsidR="00562269" w:rsidRPr="005A5E3C" w:rsidRDefault="00562269" w:rsidP="00FE0876">
            <w:pPr>
              <w:spacing w:line="240" w:lineRule="auto"/>
              <w:jc w:val="center"/>
            </w:pPr>
            <w:r w:rsidRPr="005A5E3C">
              <w:rPr>
                <w:color w:val="000000"/>
                <w:shd w:val="clear" w:color="auto" w:fill="FFFFFF"/>
              </w:rPr>
              <w:t>Fish Creek</w:t>
            </w:r>
          </w:p>
        </w:tc>
        <w:tc>
          <w:tcPr>
            <w:tcW w:w="727" w:type="dxa"/>
            <w:tcBorders>
              <w:top w:val="single" w:sz="12" w:space="0" w:color="auto"/>
              <w:bottom w:val="single" w:sz="4" w:space="0" w:color="auto"/>
            </w:tcBorders>
            <w:tcMar>
              <w:top w:w="100" w:type="dxa"/>
              <w:left w:w="100" w:type="dxa"/>
              <w:bottom w:w="100" w:type="dxa"/>
              <w:right w:w="100" w:type="dxa"/>
            </w:tcMar>
            <w:vAlign w:val="center"/>
            <w:hideMark/>
          </w:tcPr>
          <w:p w14:paraId="2B4427A7" w14:textId="77777777" w:rsidR="00562269" w:rsidRPr="005A5E3C" w:rsidRDefault="00562269" w:rsidP="00FE0876">
            <w:pPr>
              <w:spacing w:line="240" w:lineRule="auto"/>
              <w:jc w:val="center"/>
            </w:pPr>
            <w:r w:rsidRPr="005A5E3C">
              <w:rPr>
                <w:color w:val="000000"/>
                <w:shd w:val="clear" w:color="auto" w:fill="FFFFFF"/>
              </w:rPr>
              <w:t>2005</w:t>
            </w:r>
          </w:p>
        </w:tc>
        <w:tc>
          <w:tcPr>
            <w:tcW w:w="1413" w:type="dxa"/>
            <w:tcBorders>
              <w:top w:val="single" w:sz="12" w:space="0" w:color="auto"/>
              <w:left w:val="nil"/>
              <w:bottom w:val="single" w:sz="8" w:space="0" w:color="000000"/>
              <w:right w:val="single" w:sz="8" w:space="0" w:color="000000"/>
            </w:tcBorders>
            <w:tcMar>
              <w:top w:w="100" w:type="dxa"/>
              <w:left w:w="100" w:type="dxa"/>
              <w:bottom w:w="100" w:type="dxa"/>
              <w:right w:w="100" w:type="dxa"/>
            </w:tcMar>
            <w:vAlign w:val="center"/>
            <w:hideMark/>
          </w:tcPr>
          <w:p w14:paraId="70B20835" w14:textId="77777777" w:rsidR="00562269" w:rsidRPr="005A5E3C" w:rsidRDefault="00562269" w:rsidP="00FE0876">
            <w:pPr>
              <w:spacing w:line="240" w:lineRule="auto"/>
              <w:jc w:val="center"/>
            </w:pPr>
            <w:r w:rsidRPr="005A5E3C">
              <w:t>13</w:t>
            </w:r>
          </w:p>
        </w:tc>
      </w:tr>
      <w:tr w:rsidR="00562269" w:rsidRPr="005A5E3C" w14:paraId="5B24CCA9" w14:textId="77777777" w:rsidTr="00FE0876">
        <w:trPr>
          <w:trHeight w:val="498"/>
        </w:trPr>
        <w:tc>
          <w:tcPr>
            <w:tcW w:w="1839" w:type="dxa"/>
            <w:vMerge/>
            <w:tcBorders>
              <w:top w:val="single" w:sz="12" w:space="0" w:color="auto"/>
              <w:left w:val="single" w:sz="4" w:space="0" w:color="auto"/>
              <w:right w:val="single" w:sz="4" w:space="0" w:color="auto"/>
            </w:tcBorders>
            <w:vAlign w:val="center"/>
            <w:hideMark/>
          </w:tcPr>
          <w:p w14:paraId="70025CE7" w14:textId="77777777" w:rsidR="00562269" w:rsidRPr="005A5E3C" w:rsidRDefault="00562269" w:rsidP="00FE0876">
            <w:pPr>
              <w:spacing w:line="240" w:lineRule="auto"/>
              <w:jc w:val="center"/>
            </w:pPr>
          </w:p>
        </w:tc>
        <w:tc>
          <w:tcPr>
            <w:tcW w:w="2135" w:type="dxa"/>
            <w:tcBorders>
              <w:top w:val="single" w:sz="4" w:space="0" w:color="auto"/>
              <w:left w:val="single" w:sz="4" w:space="0" w:color="auto"/>
              <w:bottom w:val="single" w:sz="12" w:space="0" w:color="auto"/>
            </w:tcBorders>
            <w:tcMar>
              <w:top w:w="100" w:type="dxa"/>
              <w:left w:w="100" w:type="dxa"/>
              <w:bottom w:w="100" w:type="dxa"/>
              <w:right w:w="100" w:type="dxa"/>
            </w:tcMar>
            <w:vAlign w:val="center"/>
            <w:hideMark/>
          </w:tcPr>
          <w:p w14:paraId="25B2FC09" w14:textId="77777777" w:rsidR="00562269" w:rsidRPr="005A5E3C" w:rsidRDefault="00562269" w:rsidP="00FE0876">
            <w:pPr>
              <w:spacing w:line="240" w:lineRule="auto"/>
              <w:jc w:val="center"/>
            </w:pPr>
            <w:r w:rsidRPr="005A5E3C">
              <w:rPr>
                <w:color w:val="000000"/>
                <w:shd w:val="clear" w:color="auto" w:fill="FFFFFF"/>
              </w:rPr>
              <w:t>1</w:t>
            </w:r>
          </w:p>
        </w:tc>
        <w:tc>
          <w:tcPr>
            <w:tcW w:w="1690" w:type="dxa"/>
            <w:tcBorders>
              <w:top w:val="single" w:sz="4" w:space="0" w:color="auto"/>
              <w:bottom w:val="single" w:sz="12" w:space="0" w:color="auto"/>
            </w:tcBorders>
            <w:tcMar>
              <w:top w:w="100" w:type="dxa"/>
              <w:left w:w="100" w:type="dxa"/>
              <w:bottom w:w="100" w:type="dxa"/>
              <w:right w:w="100" w:type="dxa"/>
            </w:tcMar>
            <w:vAlign w:val="center"/>
            <w:hideMark/>
          </w:tcPr>
          <w:p w14:paraId="5E7BB152" w14:textId="77777777" w:rsidR="00562269" w:rsidRPr="005A5E3C" w:rsidRDefault="00562269" w:rsidP="00FE0876">
            <w:pPr>
              <w:spacing w:line="240" w:lineRule="auto"/>
              <w:jc w:val="center"/>
            </w:pPr>
            <w:r w:rsidRPr="005A5E3C">
              <w:rPr>
                <w:color w:val="000000"/>
                <w:shd w:val="clear" w:color="auto" w:fill="FFFFFF"/>
              </w:rPr>
              <w:t>42</w:t>
            </w:r>
          </w:p>
        </w:tc>
        <w:tc>
          <w:tcPr>
            <w:tcW w:w="1556" w:type="dxa"/>
            <w:tcBorders>
              <w:top w:val="single" w:sz="4" w:space="0" w:color="auto"/>
              <w:bottom w:val="single" w:sz="12" w:space="0" w:color="auto"/>
            </w:tcBorders>
            <w:tcMar>
              <w:top w:w="100" w:type="dxa"/>
              <w:left w:w="100" w:type="dxa"/>
              <w:bottom w:w="100" w:type="dxa"/>
              <w:right w:w="100" w:type="dxa"/>
            </w:tcMar>
            <w:vAlign w:val="center"/>
            <w:hideMark/>
          </w:tcPr>
          <w:p w14:paraId="4A4E7EA4" w14:textId="77777777" w:rsidR="00562269" w:rsidRPr="005A5E3C" w:rsidRDefault="00562269" w:rsidP="00FE0876">
            <w:pPr>
              <w:spacing w:line="240" w:lineRule="auto"/>
              <w:jc w:val="center"/>
            </w:pPr>
            <w:r w:rsidRPr="005A5E3C">
              <w:rPr>
                <w:color w:val="000000"/>
                <w:shd w:val="clear" w:color="auto" w:fill="FFFFFF"/>
              </w:rPr>
              <w:t>Erickson</w:t>
            </w:r>
          </w:p>
        </w:tc>
        <w:tc>
          <w:tcPr>
            <w:tcW w:w="727" w:type="dxa"/>
            <w:tcBorders>
              <w:top w:val="single" w:sz="4" w:space="0" w:color="auto"/>
              <w:bottom w:val="single" w:sz="12" w:space="0" w:color="auto"/>
            </w:tcBorders>
            <w:tcMar>
              <w:top w:w="100" w:type="dxa"/>
              <w:left w:w="100" w:type="dxa"/>
              <w:bottom w:w="100" w:type="dxa"/>
              <w:right w:w="100" w:type="dxa"/>
            </w:tcMar>
            <w:vAlign w:val="center"/>
            <w:hideMark/>
          </w:tcPr>
          <w:p w14:paraId="405D29FA" w14:textId="77777777" w:rsidR="00562269" w:rsidRPr="005A5E3C" w:rsidRDefault="00562269" w:rsidP="00FE0876">
            <w:pPr>
              <w:spacing w:line="240" w:lineRule="auto"/>
              <w:jc w:val="center"/>
            </w:pPr>
            <w:r w:rsidRPr="005A5E3C">
              <w:rPr>
                <w:color w:val="000000"/>
                <w:shd w:val="clear" w:color="auto" w:fill="FFFFFF"/>
              </w:rPr>
              <w:t>2003</w:t>
            </w:r>
          </w:p>
        </w:tc>
        <w:tc>
          <w:tcPr>
            <w:tcW w:w="1413" w:type="dxa"/>
            <w:tcBorders>
              <w:top w:val="single" w:sz="8" w:space="0" w:color="000000"/>
              <w:left w:val="nil"/>
              <w:bottom w:val="single" w:sz="12" w:space="0" w:color="auto"/>
              <w:right w:val="single" w:sz="8" w:space="0" w:color="000000"/>
            </w:tcBorders>
            <w:tcMar>
              <w:top w:w="100" w:type="dxa"/>
              <w:left w:w="100" w:type="dxa"/>
              <w:bottom w:w="100" w:type="dxa"/>
              <w:right w:w="100" w:type="dxa"/>
            </w:tcMar>
            <w:vAlign w:val="center"/>
            <w:hideMark/>
          </w:tcPr>
          <w:p w14:paraId="512031D6" w14:textId="77777777" w:rsidR="00562269" w:rsidRPr="005A5E3C" w:rsidRDefault="00562269" w:rsidP="00FE0876">
            <w:pPr>
              <w:spacing w:line="240" w:lineRule="auto"/>
              <w:jc w:val="center"/>
            </w:pPr>
            <w:r w:rsidRPr="005A5E3C">
              <w:t>15</w:t>
            </w:r>
          </w:p>
        </w:tc>
      </w:tr>
      <w:tr w:rsidR="00562269" w:rsidRPr="005A5E3C" w14:paraId="64D25405" w14:textId="77777777" w:rsidTr="00FE0876">
        <w:trPr>
          <w:trHeight w:val="440"/>
        </w:trPr>
        <w:tc>
          <w:tcPr>
            <w:tcW w:w="1839" w:type="dxa"/>
            <w:vMerge w:val="restart"/>
            <w:tcBorders>
              <w:top w:val="single" w:sz="12" w:space="0" w:color="auto"/>
              <w:left w:val="single" w:sz="4" w:space="0" w:color="auto"/>
              <w:right w:val="single" w:sz="4" w:space="0" w:color="auto"/>
            </w:tcBorders>
            <w:tcMar>
              <w:top w:w="100" w:type="dxa"/>
              <w:left w:w="100" w:type="dxa"/>
              <w:bottom w:w="100" w:type="dxa"/>
              <w:right w:w="100" w:type="dxa"/>
            </w:tcMar>
            <w:vAlign w:val="center"/>
            <w:hideMark/>
          </w:tcPr>
          <w:p w14:paraId="2DCC5B25" w14:textId="77777777" w:rsidR="00562269" w:rsidRPr="005A5E3C" w:rsidRDefault="00562269" w:rsidP="00FE0876">
            <w:pPr>
              <w:spacing w:line="240" w:lineRule="auto"/>
              <w:jc w:val="center"/>
            </w:pPr>
            <w:r w:rsidRPr="005A5E3C">
              <w:rPr>
                <w:color w:val="000000"/>
                <w:shd w:val="clear" w:color="auto" w:fill="FFFFFF"/>
              </w:rPr>
              <w:t>2</w:t>
            </w:r>
          </w:p>
        </w:tc>
        <w:tc>
          <w:tcPr>
            <w:tcW w:w="2135" w:type="dxa"/>
            <w:vMerge w:val="restart"/>
            <w:tcBorders>
              <w:top w:val="single" w:sz="12" w:space="0" w:color="auto"/>
              <w:left w:val="single" w:sz="4" w:space="0" w:color="auto"/>
              <w:bottom w:val="single" w:sz="4" w:space="0" w:color="auto"/>
            </w:tcBorders>
            <w:tcMar>
              <w:top w:w="100" w:type="dxa"/>
              <w:left w:w="100" w:type="dxa"/>
              <w:bottom w:w="100" w:type="dxa"/>
              <w:right w:w="100" w:type="dxa"/>
            </w:tcMar>
            <w:vAlign w:val="center"/>
            <w:hideMark/>
          </w:tcPr>
          <w:p w14:paraId="13D15590" w14:textId="77777777" w:rsidR="00562269" w:rsidRPr="005A5E3C" w:rsidRDefault="00562269" w:rsidP="00FE0876">
            <w:pPr>
              <w:spacing w:line="240" w:lineRule="auto"/>
              <w:jc w:val="center"/>
            </w:pPr>
            <w:r w:rsidRPr="005A5E3C">
              <w:rPr>
                <w:color w:val="000000"/>
                <w:shd w:val="clear" w:color="auto" w:fill="FFFFFF"/>
              </w:rPr>
              <w:t>6</w:t>
            </w:r>
          </w:p>
        </w:tc>
        <w:tc>
          <w:tcPr>
            <w:tcW w:w="1690" w:type="dxa"/>
            <w:vMerge w:val="restart"/>
            <w:tcBorders>
              <w:top w:val="single" w:sz="12" w:space="0" w:color="auto"/>
              <w:bottom w:val="single" w:sz="4" w:space="0" w:color="auto"/>
            </w:tcBorders>
            <w:tcMar>
              <w:top w:w="100" w:type="dxa"/>
              <w:left w:w="100" w:type="dxa"/>
              <w:bottom w:w="100" w:type="dxa"/>
              <w:right w:w="100" w:type="dxa"/>
            </w:tcMar>
            <w:vAlign w:val="center"/>
            <w:hideMark/>
          </w:tcPr>
          <w:p w14:paraId="60CC34DA" w14:textId="77777777" w:rsidR="00562269" w:rsidRPr="005A5E3C" w:rsidRDefault="00562269" w:rsidP="00FE0876">
            <w:pPr>
              <w:spacing w:line="240" w:lineRule="auto"/>
              <w:jc w:val="center"/>
            </w:pPr>
            <w:r w:rsidRPr="005A5E3C">
              <w:rPr>
                <w:color w:val="000000"/>
                <w:shd w:val="clear" w:color="auto" w:fill="FFFFFF"/>
              </w:rPr>
              <w:t>56, 57, 47, 16, 8, 39</w:t>
            </w:r>
          </w:p>
        </w:tc>
        <w:tc>
          <w:tcPr>
            <w:tcW w:w="1556" w:type="dxa"/>
            <w:tcBorders>
              <w:top w:val="single" w:sz="12" w:space="0" w:color="auto"/>
              <w:bottom w:val="single" w:sz="4" w:space="0" w:color="auto"/>
            </w:tcBorders>
            <w:tcMar>
              <w:top w:w="100" w:type="dxa"/>
              <w:left w:w="100" w:type="dxa"/>
              <w:bottom w:w="100" w:type="dxa"/>
              <w:right w:w="100" w:type="dxa"/>
            </w:tcMar>
            <w:vAlign w:val="center"/>
            <w:hideMark/>
          </w:tcPr>
          <w:p w14:paraId="15146A3C" w14:textId="77777777" w:rsidR="00562269" w:rsidRPr="005A5E3C" w:rsidRDefault="00562269" w:rsidP="00FE0876">
            <w:pPr>
              <w:spacing w:line="240" w:lineRule="auto"/>
              <w:jc w:val="center"/>
            </w:pPr>
            <w:r w:rsidRPr="005A5E3C">
              <w:rPr>
                <w:color w:val="000000"/>
                <w:shd w:val="clear" w:color="auto" w:fill="FFFFFF"/>
              </w:rPr>
              <w:t>Rogers</w:t>
            </w:r>
          </w:p>
        </w:tc>
        <w:tc>
          <w:tcPr>
            <w:tcW w:w="727" w:type="dxa"/>
            <w:tcBorders>
              <w:top w:val="single" w:sz="12" w:space="0" w:color="auto"/>
              <w:bottom w:val="single" w:sz="4" w:space="0" w:color="auto"/>
            </w:tcBorders>
            <w:tcMar>
              <w:top w:w="100" w:type="dxa"/>
              <w:left w:w="100" w:type="dxa"/>
              <w:bottom w:w="100" w:type="dxa"/>
              <w:right w:w="100" w:type="dxa"/>
            </w:tcMar>
            <w:vAlign w:val="center"/>
            <w:hideMark/>
          </w:tcPr>
          <w:p w14:paraId="4B3C4DDF" w14:textId="77777777" w:rsidR="00562269" w:rsidRPr="005A5E3C" w:rsidRDefault="00562269" w:rsidP="00FE0876">
            <w:pPr>
              <w:spacing w:line="240" w:lineRule="auto"/>
              <w:jc w:val="center"/>
            </w:pPr>
            <w:r w:rsidRPr="005A5E3C">
              <w:rPr>
                <w:color w:val="000000"/>
                <w:shd w:val="clear" w:color="auto" w:fill="FFFFFF"/>
              </w:rPr>
              <w:t>1967</w:t>
            </w:r>
          </w:p>
        </w:tc>
        <w:tc>
          <w:tcPr>
            <w:tcW w:w="1413" w:type="dxa"/>
            <w:vMerge w:val="restart"/>
            <w:tcBorders>
              <w:top w:val="single" w:sz="12" w:space="0" w:color="auto"/>
              <w:left w:val="nil"/>
              <w:bottom w:val="single" w:sz="8" w:space="0" w:color="000000"/>
              <w:right w:val="single" w:sz="8" w:space="0" w:color="000000"/>
            </w:tcBorders>
            <w:tcMar>
              <w:top w:w="100" w:type="dxa"/>
              <w:left w:w="100" w:type="dxa"/>
              <w:bottom w:w="100" w:type="dxa"/>
              <w:right w:w="100" w:type="dxa"/>
            </w:tcMar>
            <w:vAlign w:val="center"/>
            <w:hideMark/>
          </w:tcPr>
          <w:p w14:paraId="63844830" w14:textId="77777777" w:rsidR="00562269" w:rsidRPr="005A5E3C" w:rsidRDefault="00562269" w:rsidP="00FE0876">
            <w:pPr>
              <w:spacing w:line="240" w:lineRule="auto"/>
              <w:jc w:val="center"/>
            </w:pPr>
            <w:r w:rsidRPr="005A5E3C">
              <w:t>13</w:t>
            </w:r>
          </w:p>
        </w:tc>
      </w:tr>
      <w:tr w:rsidR="00562269" w:rsidRPr="005A5E3C" w14:paraId="2E85295E" w14:textId="77777777" w:rsidTr="00FE0876">
        <w:trPr>
          <w:trHeight w:val="440"/>
        </w:trPr>
        <w:tc>
          <w:tcPr>
            <w:tcW w:w="1839" w:type="dxa"/>
            <w:vMerge/>
            <w:tcBorders>
              <w:top w:val="single" w:sz="4" w:space="0" w:color="auto"/>
              <w:left w:val="single" w:sz="4" w:space="0" w:color="auto"/>
              <w:right w:val="single" w:sz="4" w:space="0" w:color="auto"/>
            </w:tcBorders>
            <w:vAlign w:val="center"/>
            <w:hideMark/>
          </w:tcPr>
          <w:p w14:paraId="73EE23F2" w14:textId="77777777" w:rsidR="00562269" w:rsidRPr="005A5E3C" w:rsidRDefault="00562269" w:rsidP="00FE0876">
            <w:pPr>
              <w:spacing w:line="240" w:lineRule="auto"/>
              <w:jc w:val="center"/>
            </w:pPr>
          </w:p>
        </w:tc>
        <w:tc>
          <w:tcPr>
            <w:tcW w:w="2135" w:type="dxa"/>
            <w:vMerge/>
            <w:tcBorders>
              <w:top w:val="single" w:sz="4" w:space="0" w:color="auto"/>
              <w:left w:val="single" w:sz="4" w:space="0" w:color="auto"/>
              <w:bottom w:val="single" w:sz="4" w:space="0" w:color="auto"/>
            </w:tcBorders>
            <w:vAlign w:val="center"/>
            <w:hideMark/>
          </w:tcPr>
          <w:p w14:paraId="11E5FCD8" w14:textId="77777777" w:rsidR="00562269" w:rsidRPr="005A5E3C" w:rsidRDefault="00562269" w:rsidP="00FE0876">
            <w:pPr>
              <w:spacing w:line="240" w:lineRule="auto"/>
              <w:jc w:val="center"/>
            </w:pPr>
          </w:p>
        </w:tc>
        <w:tc>
          <w:tcPr>
            <w:tcW w:w="1690" w:type="dxa"/>
            <w:vMerge/>
            <w:tcBorders>
              <w:top w:val="single" w:sz="4" w:space="0" w:color="auto"/>
              <w:bottom w:val="single" w:sz="4" w:space="0" w:color="auto"/>
            </w:tcBorders>
            <w:vAlign w:val="center"/>
            <w:hideMark/>
          </w:tcPr>
          <w:p w14:paraId="3F219CBF" w14:textId="77777777" w:rsidR="00562269" w:rsidRPr="005A5E3C" w:rsidRDefault="00562269" w:rsidP="00FE0876">
            <w:pPr>
              <w:spacing w:line="240" w:lineRule="auto"/>
              <w:jc w:val="center"/>
            </w:pPr>
          </w:p>
        </w:tc>
        <w:tc>
          <w:tcPr>
            <w:tcW w:w="1556" w:type="dxa"/>
            <w:tcBorders>
              <w:top w:val="single" w:sz="4" w:space="0" w:color="auto"/>
              <w:bottom w:val="single" w:sz="4" w:space="0" w:color="auto"/>
            </w:tcBorders>
            <w:tcMar>
              <w:top w:w="100" w:type="dxa"/>
              <w:left w:w="100" w:type="dxa"/>
              <w:bottom w:w="100" w:type="dxa"/>
              <w:right w:w="100" w:type="dxa"/>
            </w:tcMar>
            <w:vAlign w:val="center"/>
            <w:hideMark/>
          </w:tcPr>
          <w:p w14:paraId="078720A9" w14:textId="77777777" w:rsidR="00562269" w:rsidRPr="005A5E3C" w:rsidRDefault="00562269" w:rsidP="00FE0876">
            <w:pPr>
              <w:spacing w:line="240" w:lineRule="auto"/>
              <w:jc w:val="center"/>
            </w:pPr>
            <w:r w:rsidRPr="005A5E3C">
              <w:rPr>
                <w:color w:val="000000"/>
                <w:shd w:val="clear" w:color="auto" w:fill="FFFFFF"/>
              </w:rPr>
              <w:t>Fish Creek</w:t>
            </w:r>
          </w:p>
        </w:tc>
        <w:tc>
          <w:tcPr>
            <w:tcW w:w="727" w:type="dxa"/>
            <w:tcBorders>
              <w:top w:val="single" w:sz="4" w:space="0" w:color="auto"/>
              <w:bottom w:val="single" w:sz="4" w:space="0" w:color="auto"/>
            </w:tcBorders>
            <w:tcMar>
              <w:top w:w="100" w:type="dxa"/>
              <w:left w:w="100" w:type="dxa"/>
              <w:bottom w:w="100" w:type="dxa"/>
              <w:right w:w="100" w:type="dxa"/>
            </w:tcMar>
            <w:vAlign w:val="center"/>
            <w:hideMark/>
          </w:tcPr>
          <w:p w14:paraId="65FC9BA1" w14:textId="77777777" w:rsidR="00562269" w:rsidRPr="005A5E3C" w:rsidRDefault="00562269" w:rsidP="00FE0876">
            <w:pPr>
              <w:spacing w:line="240" w:lineRule="auto"/>
              <w:jc w:val="center"/>
            </w:pPr>
            <w:r w:rsidRPr="005A5E3C">
              <w:rPr>
                <w:color w:val="000000"/>
                <w:shd w:val="clear" w:color="auto" w:fill="FFFFFF"/>
              </w:rPr>
              <w:t>2005</w:t>
            </w:r>
          </w:p>
        </w:tc>
        <w:tc>
          <w:tcPr>
            <w:tcW w:w="1413" w:type="dxa"/>
            <w:vMerge/>
            <w:tcBorders>
              <w:top w:val="single" w:sz="8" w:space="0" w:color="000000"/>
              <w:left w:val="nil"/>
              <w:bottom w:val="single" w:sz="8" w:space="0" w:color="000000"/>
              <w:right w:val="single" w:sz="8" w:space="0" w:color="000000"/>
            </w:tcBorders>
            <w:vAlign w:val="center"/>
            <w:hideMark/>
          </w:tcPr>
          <w:p w14:paraId="26EB5E16" w14:textId="77777777" w:rsidR="00562269" w:rsidRPr="005A5E3C" w:rsidRDefault="00562269" w:rsidP="00FE0876">
            <w:pPr>
              <w:spacing w:line="240" w:lineRule="auto"/>
              <w:jc w:val="center"/>
            </w:pPr>
          </w:p>
        </w:tc>
      </w:tr>
      <w:tr w:rsidR="00562269" w:rsidRPr="005A5E3C" w14:paraId="62E1D224" w14:textId="77777777" w:rsidTr="00FE0876">
        <w:trPr>
          <w:trHeight w:val="440"/>
        </w:trPr>
        <w:tc>
          <w:tcPr>
            <w:tcW w:w="1839" w:type="dxa"/>
            <w:vMerge/>
            <w:tcBorders>
              <w:left w:val="single" w:sz="4" w:space="0" w:color="auto"/>
              <w:right w:val="single" w:sz="4" w:space="0" w:color="auto"/>
            </w:tcBorders>
            <w:vAlign w:val="center"/>
            <w:hideMark/>
          </w:tcPr>
          <w:p w14:paraId="4590B78A" w14:textId="77777777" w:rsidR="00562269" w:rsidRPr="005A5E3C" w:rsidRDefault="00562269" w:rsidP="00FE0876">
            <w:pPr>
              <w:spacing w:line="240" w:lineRule="auto"/>
              <w:jc w:val="center"/>
            </w:pPr>
          </w:p>
        </w:tc>
        <w:tc>
          <w:tcPr>
            <w:tcW w:w="2135" w:type="dxa"/>
            <w:vMerge w:val="restart"/>
            <w:tcBorders>
              <w:top w:val="single" w:sz="4" w:space="0" w:color="auto"/>
              <w:left w:val="single" w:sz="4" w:space="0" w:color="auto"/>
            </w:tcBorders>
            <w:tcMar>
              <w:top w:w="100" w:type="dxa"/>
              <w:left w:w="100" w:type="dxa"/>
              <w:bottom w:w="100" w:type="dxa"/>
              <w:right w:w="100" w:type="dxa"/>
            </w:tcMar>
            <w:vAlign w:val="center"/>
            <w:hideMark/>
          </w:tcPr>
          <w:p w14:paraId="5BDE1268" w14:textId="77777777" w:rsidR="00562269" w:rsidRPr="005A5E3C" w:rsidRDefault="00562269" w:rsidP="00FE0876">
            <w:pPr>
              <w:spacing w:line="240" w:lineRule="auto"/>
              <w:jc w:val="center"/>
            </w:pPr>
            <w:r w:rsidRPr="005A5E3C">
              <w:rPr>
                <w:color w:val="000000"/>
                <w:shd w:val="clear" w:color="auto" w:fill="FFFFFF"/>
              </w:rPr>
              <w:t>2</w:t>
            </w:r>
          </w:p>
        </w:tc>
        <w:tc>
          <w:tcPr>
            <w:tcW w:w="1690" w:type="dxa"/>
            <w:vMerge w:val="restart"/>
            <w:tcBorders>
              <w:top w:val="single" w:sz="4" w:space="0" w:color="auto"/>
            </w:tcBorders>
            <w:tcMar>
              <w:top w:w="100" w:type="dxa"/>
              <w:left w:w="100" w:type="dxa"/>
              <w:bottom w:w="100" w:type="dxa"/>
              <w:right w:w="100" w:type="dxa"/>
            </w:tcMar>
            <w:vAlign w:val="center"/>
            <w:hideMark/>
          </w:tcPr>
          <w:p w14:paraId="7175017C" w14:textId="77777777" w:rsidR="00562269" w:rsidRPr="005A5E3C" w:rsidRDefault="00562269" w:rsidP="00FE0876">
            <w:pPr>
              <w:spacing w:line="240" w:lineRule="auto"/>
              <w:jc w:val="center"/>
            </w:pPr>
            <w:r w:rsidRPr="005A5E3C">
              <w:rPr>
                <w:color w:val="000000"/>
                <w:shd w:val="clear" w:color="auto" w:fill="FFFFFF"/>
              </w:rPr>
              <w:t>32, 40</w:t>
            </w:r>
          </w:p>
        </w:tc>
        <w:tc>
          <w:tcPr>
            <w:tcW w:w="1556" w:type="dxa"/>
            <w:tcBorders>
              <w:top w:val="single" w:sz="4" w:space="0" w:color="auto"/>
              <w:bottom w:val="single" w:sz="4" w:space="0" w:color="auto"/>
            </w:tcBorders>
            <w:tcMar>
              <w:top w:w="100" w:type="dxa"/>
              <w:left w:w="100" w:type="dxa"/>
              <w:bottom w:w="100" w:type="dxa"/>
              <w:right w:w="100" w:type="dxa"/>
            </w:tcMar>
            <w:vAlign w:val="center"/>
            <w:hideMark/>
          </w:tcPr>
          <w:p w14:paraId="30C6ECDB" w14:textId="77777777" w:rsidR="00562269" w:rsidRPr="005A5E3C" w:rsidRDefault="00562269" w:rsidP="00FE0876">
            <w:pPr>
              <w:spacing w:line="240" w:lineRule="auto"/>
              <w:jc w:val="center"/>
            </w:pPr>
            <w:r w:rsidRPr="005A5E3C">
              <w:rPr>
                <w:color w:val="000000"/>
                <w:shd w:val="clear" w:color="auto" w:fill="FFFFFF"/>
              </w:rPr>
              <w:t>Rogers</w:t>
            </w:r>
          </w:p>
        </w:tc>
        <w:tc>
          <w:tcPr>
            <w:tcW w:w="727" w:type="dxa"/>
            <w:tcBorders>
              <w:top w:val="single" w:sz="4" w:space="0" w:color="auto"/>
              <w:bottom w:val="single" w:sz="4" w:space="0" w:color="auto"/>
            </w:tcBorders>
            <w:tcMar>
              <w:top w:w="100" w:type="dxa"/>
              <w:left w:w="100" w:type="dxa"/>
              <w:bottom w:w="100" w:type="dxa"/>
              <w:right w:w="100" w:type="dxa"/>
            </w:tcMar>
            <w:vAlign w:val="center"/>
            <w:hideMark/>
          </w:tcPr>
          <w:p w14:paraId="5A795C4F" w14:textId="77777777" w:rsidR="00562269" w:rsidRPr="005A5E3C" w:rsidRDefault="00562269" w:rsidP="00FE0876">
            <w:pPr>
              <w:spacing w:line="240" w:lineRule="auto"/>
              <w:jc w:val="center"/>
            </w:pPr>
            <w:r w:rsidRPr="005A5E3C">
              <w:rPr>
                <w:color w:val="000000"/>
                <w:shd w:val="clear" w:color="auto" w:fill="FFFFFF"/>
              </w:rPr>
              <w:t>1967</w:t>
            </w:r>
          </w:p>
        </w:tc>
        <w:tc>
          <w:tcPr>
            <w:tcW w:w="1413" w:type="dxa"/>
            <w:vMerge w:val="restar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hideMark/>
          </w:tcPr>
          <w:p w14:paraId="7CD718DD" w14:textId="77777777" w:rsidR="00562269" w:rsidRPr="005A5E3C" w:rsidRDefault="00562269" w:rsidP="00FE0876">
            <w:pPr>
              <w:spacing w:line="240" w:lineRule="auto"/>
              <w:jc w:val="center"/>
            </w:pPr>
            <w:r w:rsidRPr="005A5E3C">
              <w:t>15</w:t>
            </w:r>
          </w:p>
        </w:tc>
      </w:tr>
      <w:tr w:rsidR="00562269" w:rsidRPr="005A5E3C" w14:paraId="64AEF6BC" w14:textId="77777777" w:rsidTr="00FE0876">
        <w:trPr>
          <w:trHeight w:val="440"/>
        </w:trPr>
        <w:tc>
          <w:tcPr>
            <w:tcW w:w="1839" w:type="dxa"/>
            <w:vMerge/>
            <w:tcBorders>
              <w:left w:val="single" w:sz="4" w:space="0" w:color="auto"/>
              <w:right w:val="single" w:sz="4" w:space="0" w:color="auto"/>
            </w:tcBorders>
            <w:vAlign w:val="center"/>
            <w:hideMark/>
          </w:tcPr>
          <w:p w14:paraId="0C4792A9" w14:textId="77777777" w:rsidR="00562269" w:rsidRPr="005A5E3C" w:rsidRDefault="00562269" w:rsidP="00FE0876">
            <w:pPr>
              <w:spacing w:line="240" w:lineRule="auto"/>
              <w:jc w:val="center"/>
            </w:pPr>
          </w:p>
        </w:tc>
        <w:tc>
          <w:tcPr>
            <w:tcW w:w="2135" w:type="dxa"/>
            <w:vMerge/>
            <w:tcBorders>
              <w:left w:val="single" w:sz="4" w:space="0" w:color="auto"/>
              <w:bottom w:val="single" w:sz="12" w:space="0" w:color="auto"/>
            </w:tcBorders>
            <w:vAlign w:val="center"/>
            <w:hideMark/>
          </w:tcPr>
          <w:p w14:paraId="30D2203B" w14:textId="77777777" w:rsidR="00562269" w:rsidRPr="005A5E3C" w:rsidRDefault="00562269" w:rsidP="00FE0876">
            <w:pPr>
              <w:spacing w:line="240" w:lineRule="auto"/>
              <w:jc w:val="center"/>
            </w:pPr>
          </w:p>
        </w:tc>
        <w:tc>
          <w:tcPr>
            <w:tcW w:w="1690" w:type="dxa"/>
            <w:vMerge/>
            <w:tcBorders>
              <w:bottom w:val="single" w:sz="12" w:space="0" w:color="auto"/>
            </w:tcBorders>
            <w:vAlign w:val="center"/>
            <w:hideMark/>
          </w:tcPr>
          <w:p w14:paraId="082B522D" w14:textId="77777777" w:rsidR="00562269" w:rsidRPr="005A5E3C" w:rsidRDefault="00562269" w:rsidP="00FE0876">
            <w:pPr>
              <w:spacing w:line="240" w:lineRule="auto"/>
              <w:jc w:val="center"/>
            </w:pPr>
          </w:p>
        </w:tc>
        <w:tc>
          <w:tcPr>
            <w:tcW w:w="1556" w:type="dxa"/>
            <w:tcBorders>
              <w:top w:val="single" w:sz="4" w:space="0" w:color="auto"/>
              <w:bottom w:val="single" w:sz="12" w:space="0" w:color="auto"/>
            </w:tcBorders>
            <w:tcMar>
              <w:top w:w="100" w:type="dxa"/>
              <w:left w:w="100" w:type="dxa"/>
              <w:bottom w:w="100" w:type="dxa"/>
              <w:right w:w="100" w:type="dxa"/>
            </w:tcMar>
            <w:vAlign w:val="center"/>
            <w:hideMark/>
          </w:tcPr>
          <w:p w14:paraId="00FC3A8E" w14:textId="77777777" w:rsidR="00562269" w:rsidRPr="005A5E3C" w:rsidRDefault="00562269" w:rsidP="00FE0876">
            <w:pPr>
              <w:spacing w:line="240" w:lineRule="auto"/>
              <w:jc w:val="center"/>
            </w:pPr>
            <w:r w:rsidRPr="005A5E3C">
              <w:rPr>
                <w:color w:val="000000"/>
                <w:shd w:val="clear" w:color="auto" w:fill="FFFFFF"/>
              </w:rPr>
              <w:t>Erickson</w:t>
            </w:r>
          </w:p>
        </w:tc>
        <w:tc>
          <w:tcPr>
            <w:tcW w:w="727" w:type="dxa"/>
            <w:tcBorders>
              <w:top w:val="single" w:sz="4" w:space="0" w:color="auto"/>
              <w:bottom w:val="single" w:sz="12" w:space="0" w:color="auto"/>
            </w:tcBorders>
            <w:tcMar>
              <w:top w:w="100" w:type="dxa"/>
              <w:left w:w="100" w:type="dxa"/>
              <w:bottom w:w="100" w:type="dxa"/>
              <w:right w:w="100" w:type="dxa"/>
            </w:tcMar>
            <w:vAlign w:val="center"/>
            <w:hideMark/>
          </w:tcPr>
          <w:p w14:paraId="675F0185" w14:textId="77777777" w:rsidR="00562269" w:rsidRPr="005A5E3C" w:rsidRDefault="00562269" w:rsidP="00FE0876">
            <w:pPr>
              <w:spacing w:line="240" w:lineRule="auto"/>
              <w:jc w:val="center"/>
            </w:pPr>
            <w:r w:rsidRPr="005A5E3C">
              <w:rPr>
                <w:color w:val="000000"/>
                <w:shd w:val="clear" w:color="auto" w:fill="FFFFFF"/>
              </w:rPr>
              <w:t>2003</w:t>
            </w:r>
          </w:p>
        </w:tc>
        <w:tc>
          <w:tcPr>
            <w:tcW w:w="1413" w:type="dxa"/>
            <w:vMerge/>
            <w:tcBorders>
              <w:top w:val="single" w:sz="8" w:space="0" w:color="000000"/>
              <w:left w:val="nil"/>
              <w:bottom w:val="single" w:sz="12" w:space="0" w:color="auto"/>
              <w:right w:val="single" w:sz="8" w:space="0" w:color="000000"/>
            </w:tcBorders>
            <w:vAlign w:val="center"/>
            <w:hideMark/>
          </w:tcPr>
          <w:p w14:paraId="42CA4467" w14:textId="77777777" w:rsidR="00562269" w:rsidRPr="005A5E3C" w:rsidRDefault="00562269" w:rsidP="00FE0876">
            <w:pPr>
              <w:spacing w:line="240" w:lineRule="auto"/>
              <w:jc w:val="center"/>
            </w:pPr>
          </w:p>
        </w:tc>
      </w:tr>
      <w:tr w:rsidR="00562269" w:rsidRPr="005A5E3C" w14:paraId="4D216D61" w14:textId="77777777" w:rsidTr="00FE0876">
        <w:trPr>
          <w:trHeight w:val="440"/>
        </w:trPr>
        <w:tc>
          <w:tcPr>
            <w:tcW w:w="1839" w:type="dxa"/>
            <w:vMerge w:val="restart"/>
            <w:tcBorders>
              <w:top w:val="single" w:sz="12" w:space="0" w:color="auto"/>
              <w:left w:val="single" w:sz="4" w:space="0" w:color="auto"/>
              <w:right w:val="single" w:sz="4" w:space="0" w:color="auto"/>
            </w:tcBorders>
            <w:tcMar>
              <w:top w:w="100" w:type="dxa"/>
              <w:left w:w="100" w:type="dxa"/>
              <w:bottom w:w="100" w:type="dxa"/>
              <w:right w:w="100" w:type="dxa"/>
            </w:tcMar>
            <w:vAlign w:val="center"/>
            <w:hideMark/>
          </w:tcPr>
          <w:p w14:paraId="273C89E7" w14:textId="77777777" w:rsidR="00562269" w:rsidRPr="005A5E3C" w:rsidRDefault="00562269" w:rsidP="00FE0876">
            <w:pPr>
              <w:spacing w:line="240" w:lineRule="auto"/>
              <w:jc w:val="center"/>
            </w:pPr>
            <w:r w:rsidRPr="005A5E3C">
              <w:rPr>
                <w:color w:val="000000"/>
                <w:shd w:val="clear" w:color="auto" w:fill="FFFFFF"/>
              </w:rPr>
              <w:t>3</w:t>
            </w:r>
          </w:p>
        </w:tc>
        <w:tc>
          <w:tcPr>
            <w:tcW w:w="2135" w:type="dxa"/>
            <w:vMerge w:val="restart"/>
            <w:tcBorders>
              <w:top w:val="single" w:sz="12" w:space="0" w:color="auto"/>
              <w:left w:val="single" w:sz="4" w:space="0" w:color="auto"/>
            </w:tcBorders>
            <w:tcMar>
              <w:top w:w="100" w:type="dxa"/>
              <w:left w:w="100" w:type="dxa"/>
              <w:bottom w:w="100" w:type="dxa"/>
              <w:right w:w="100" w:type="dxa"/>
            </w:tcMar>
            <w:vAlign w:val="center"/>
            <w:hideMark/>
          </w:tcPr>
          <w:p w14:paraId="58832335" w14:textId="77777777" w:rsidR="00562269" w:rsidRPr="005A5E3C" w:rsidRDefault="00562269" w:rsidP="00FE0876">
            <w:pPr>
              <w:spacing w:line="240" w:lineRule="auto"/>
              <w:jc w:val="center"/>
            </w:pPr>
            <w:r w:rsidRPr="005A5E3C">
              <w:rPr>
                <w:color w:val="000000"/>
                <w:shd w:val="clear" w:color="auto" w:fill="FFFFFF"/>
              </w:rPr>
              <w:t>5</w:t>
            </w:r>
          </w:p>
        </w:tc>
        <w:tc>
          <w:tcPr>
            <w:tcW w:w="1690" w:type="dxa"/>
            <w:vMerge w:val="restart"/>
            <w:tcBorders>
              <w:top w:val="single" w:sz="12" w:space="0" w:color="auto"/>
            </w:tcBorders>
            <w:tcMar>
              <w:top w:w="100" w:type="dxa"/>
              <w:left w:w="100" w:type="dxa"/>
              <w:bottom w:w="100" w:type="dxa"/>
              <w:right w:w="100" w:type="dxa"/>
            </w:tcMar>
            <w:vAlign w:val="center"/>
            <w:hideMark/>
          </w:tcPr>
          <w:p w14:paraId="39EA7C40" w14:textId="77777777" w:rsidR="00562269" w:rsidRPr="005A5E3C" w:rsidRDefault="00562269" w:rsidP="00FE0876">
            <w:pPr>
              <w:spacing w:line="240" w:lineRule="auto"/>
              <w:jc w:val="center"/>
            </w:pPr>
            <w:r w:rsidRPr="005A5E3C">
              <w:rPr>
                <w:color w:val="000000"/>
                <w:shd w:val="clear" w:color="auto" w:fill="FFFFFF"/>
              </w:rPr>
              <w:t>7, 14, 15, 54, 55</w:t>
            </w:r>
          </w:p>
        </w:tc>
        <w:tc>
          <w:tcPr>
            <w:tcW w:w="1556" w:type="dxa"/>
            <w:tcBorders>
              <w:top w:val="single" w:sz="12" w:space="0" w:color="auto"/>
              <w:bottom w:val="single" w:sz="4" w:space="0" w:color="auto"/>
            </w:tcBorders>
            <w:tcMar>
              <w:top w:w="100" w:type="dxa"/>
              <w:left w:w="100" w:type="dxa"/>
              <w:bottom w:w="100" w:type="dxa"/>
              <w:right w:w="100" w:type="dxa"/>
            </w:tcMar>
            <w:vAlign w:val="center"/>
            <w:hideMark/>
          </w:tcPr>
          <w:p w14:paraId="73AD6E7A" w14:textId="77777777" w:rsidR="00562269" w:rsidRPr="005A5E3C" w:rsidRDefault="00562269" w:rsidP="00FE0876">
            <w:pPr>
              <w:spacing w:line="240" w:lineRule="auto"/>
              <w:jc w:val="center"/>
            </w:pPr>
            <w:r w:rsidRPr="005A5E3C">
              <w:rPr>
                <w:color w:val="000000"/>
                <w:shd w:val="clear" w:color="auto" w:fill="FFFFFF"/>
              </w:rPr>
              <w:t>Rogers</w:t>
            </w:r>
          </w:p>
        </w:tc>
        <w:tc>
          <w:tcPr>
            <w:tcW w:w="727" w:type="dxa"/>
            <w:tcBorders>
              <w:top w:val="single" w:sz="12" w:space="0" w:color="auto"/>
              <w:bottom w:val="single" w:sz="4" w:space="0" w:color="auto"/>
            </w:tcBorders>
            <w:tcMar>
              <w:top w:w="100" w:type="dxa"/>
              <w:left w:w="100" w:type="dxa"/>
              <w:bottom w:w="100" w:type="dxa"/>
              <w:right w:w="100" w:type="dxa"/>
            </w:tcMar>
            <w:vAlign w:val="center"/>
            <w:hideMark/>
          </w:tcPr>
          <w:p w14:paraId="5F74263F" w14:textId="77777777" w:rsidR="00562269" w:rsidRPr="005A5E3C" w:rsidRDefault="00562269" w:rsidP="00FE0876">
            <w:pPr>
              <w:spacing w:line="240" w:lineRule="auto"/>
              <w:jc w:val="center"/>
            </w:pPr>
            <w:r w:rsidRPr="005A5E3C">
              <w:rPr>
                <w:color w:val="000000"/>
                <w:shd w:val="clear" w:color="auto" w:fill="FFFFFF"/>
              </w:rPr>
              <w:t>1967</w:t>
            </w:r>
          </w:p>
        </w:tc>
        <w:tc>
          <w:tcPr>
            <w:tcW w:w="1413" w:type="dxa"/>
            <w:vMerge w:val="restart"/>
            <w:tcBorders>
              <w:top w:val="single" w:sz="12" w:space="0" w:color="auto"/>
              <w:left w:val="nil"/>
              <w:bottom w:val="single" w:sz="8" w:space="0" w:color="000000"/>
              <w:right w:val="single" w:sz="8" w:space="0" w:color="000000"/>
            </w:tcBorders>
            <w:tcMar>
              <w:top w:w="100" w:type="dxa"/>
              <w:left w:w="100" w:type="dxa"/>
              <w:bottom w:w="100" w:type="dxa"/>
              <w:right w:w="100" w:type="dxa"/>
            </w:tcMar>
            <w:vAlign w:val="center"/>
            <w:hideMark/>
          </w:tcPr>
          <w:p w14:paraId="05EC1655" w14:textId="77777777" w:rsidR="00562269" w:rsidRPr="005A5E3C" w:rsidRDefault="00562269" w:rsidP="00FE0876">
            <w:pPr>
              <w:spacing w:line="240" w:lineRule="auto"/>
              <w:jc w:val="center"/>
            </w:pPr>
            <w:r w:rsidRPr="005A5E3C">
              <w:t>15</w:t>
            </w:r>
          </w:p>
        </w:tc>
      </w:tr>
      <w:tr w:rsidR="00562269" w:rsidRPr="005A5E3C" w14:paraId="6F7087DE" w14:textId="77777777" w:rsidTr="00FE0876">
        <w:trPr>
          <w:trHeight w:val="440"/>
        </w:trPr>
        <w:tc>
          <w:tcPr>
            <w:tcW w:w="1839" w:type="dxa"/>
            <w:vMerge/>
            <w:tcBorders>
              <w:left w:val="single" w:sz="4" w:space="0" w:color="auto"/>
              <w:right w:val="single" w:sz="4" w:space="0" w:color="auto"/>
            </w:tcBorders>
            <w:vAlign w:val="center"/>
            <w:hideMark/>
          </w:tcPr>
          <w:p w14:paraId="166E0C6A" w14:textId="77777777" w:rsidR="00562269" w:rsidRPr="005A5E3C" w:rsidRDefault="00562269" w:rsidP="00FE0876">
            <w:pPr>
              <w:spacing w:line="240" w:lineRule="auto"/>
              <w:jc w:val="center"/>
            </w:pPr>
          </w:p>
        </w:tc>
        <w:tc>
          <w:tcPr>
            <w:tcW w:w="2135" w:type="dxa"/>
            <w:vMerge/>
            <w:tcBorders>
              <w:left w:val="single" w:sz="4" w:space="0" w:color="auto"/>
            </w:tcBorders>
            <w:vAlign w:val="center"/>
            <w:hideMark/>
          </w:tcPr>
          <w:p w14:paraId="16DF00BF" w14:textId="77777777" w:rsidR="00562269" w:rsidRPr="005A5E3C" w:rsidRDefault="00562269" w:rsidP="00FE0876">
            <w:pPr>
              <w:spacing w:line="240" w:lineRule="auto"/>
              <w:jc w:val="center"/>
            </w:pPr>
          </w:p>
        </w:tc>
        <w:tc>
          <w:tcPr>
            <w:tcW w:w="1690" w:type="dxa"/>
            <w:vMerge/>
            <w:vAlign w:val="center"/>
            <w:hideMark/>
          </w:tcPr>
          <w:p w14:paraId="042C68BF" w14:textId="77777777" w:rsidR="00562269" w:rsidRPr="005A5E3C" w:rsidRDefault="00562269" w:rsidP="00FE0876">
            <w:pPr>
              <w:spacing w:line="240" w:lineRule="auto"/>
              <w:jc w:val="center"/>
            </w:pPr>
          </w:p>
        </w:tc>
        <w:tc>
          <w:tcPr>
            <w:tcW w:w="1556" w:type="dxa"/>
            <w:tcBorders>
              <w:top w:val="single" w:sz="4" w:space="0" w:color="auto"/>
              <w:bottom w:val="single" w:sz="4" w:space="0" w:color="auto"/>
            </w:tcBorders>
            <w:tcMar>
              <w:top w:w="100" w:type="dxa"/>
              <w:left w:w="100" w:type="dxa"/>
              <w:bottom w:w="100" w:type="dxa"/>
              <w:right w:w="100" w:type="dxa"/>
            </w:tcMar>
            <w:vAlign w:val="center"/>
            <w:hideMark/>
          </w:tcPr>
          <w:p w14:paraId="36BB1432" w14:textId="77777777" w:rsidR="00562269" w:rsidRPr="005A5E3C" w:rsidRDefault="00562269" w:rsidP="00FE0876">
            <w:pPr>
              <w:spacing w:line="240" w:lineRule="auto"/>
              <w:jc w:val="center"/>
            </w:pPr>
            <w:r w:rsidRPr="005A5E3C">
              <w:rPr>
                <w:color w:val="000000"/>
                <w:shd w:val="clear" w:color="auto" w:fill="FFFFFF"/>
              </w:rPr>
              <w:t>Unnamed fire #132</w:t>
            </w:r>
          </w:p>
        </w:tc>
        <w:tc>
          <w:tcPr>
            <w:tcW w:w="727" w:type="dxa"/>
            <w:tcBorders>
              <w:top w:val="single" w:sz="4" w:space="0" w:color="auto"/>
              <w:bottom w:val="single" w:sz="4" w:space="0" w:color="auto"/>
            </w:tcBorders>
            <w:tcMar>
              <w:top w:w="100" w:type="dxa"/>
              <w:left w:w="100" w:type="dxa"/>
              <w:bottom w:w="100" w:type="dxa"/>
              <w:right w:w="100" w:type="dxa"/>
            </w:tcMar>
            <w:vAlign w:val="center"/>
            <w:hideMark/>
          </w:tcPr>
          <w:p w14:paraId="42028D78" w14:textId="77777777" w:rsidR="00562269" w:rsidRPr="005A5E3C" w:rsidRDefault="00562269" w:rsidP="00FE0876">
            <w:pPr>
              <w:spacing w:line="240" w:lineRule="auto"/>
              <w:jc w:val="center"/>
            </w:pPr>
            <w:r w:rsidRPr="005A5E3C">
              <w:rPr>
                <w:color w:val="000000"/>
                <w:shd w:val="clear" w:color="auto" w:fill="FFFFFF"/>
              </w:rPr>
              <w:t>1991</w:t>
            </w:r>
          </w:p>
        </w:tc>
        <w:tc>
          <w:tcPr>
            <w:tcW w:w="1413" w:type="dxa"/>
            <w:vMerge/>
            <w:tcBorders>
              <w:top w:val="single" w:sz="8" w:space="0" w:color="000000"/>
              <w:left w:val="nil"/>
              <w:bottom w:val="single" w:sz="8" w:space="0" w:color="000000"/>
              <w:right w:val="single" w:sz="8" w:space="0" w:color="000000"/>
            </w:tcBorders>
            <w:vAlign w:val="center"/>
            <w:hideMark/>
          </w:tcPr>
          <w:p w14:paraId="76F9FD1F" w14:textId="77777777" w:rsidR="00562269" w:rsidRPr="005A5E3C" w:rsidRDefault="00562269" w:rsidP="00FE0876">
            <w:pPr>
              <w:spacing w:line="240" w:lineRule="auto"/>
            </w:pPr>
          </w:p>
        </w:tc>
      </w:tr>
      <w:tr w:rsidR="00562269" w:rsidRPr="005A5E3C" w14:paraId="7ABA27FE" w14:textId="77777777" w:rsidTr="00FE0876">
        <w:trPr>
          <w:trHeight w:val="440"/>
        </w:trPr>
        <w:tc>
          <w:tcPr>
            <w:tcW w:w="1839" w:type="dxa"/>
            <w:vMerge/>
            <w:tcBorders>
              <w:left w:val="single" w:sz="4" w:space="0" w:color="auto"/>
              <w:bottom w:val="single" w:sz="12" w:space="0" w:color="auto"/>
              <w:right w:val="single" w:sz="4" w:space="0" w:color="auto"/>
            </w:tcBorders>
            <w:vAlign w:val="center"/>
            <w:hideMark/>
          </w:tcPr>
          <w:p w14:paraId="4B19485C" w14:textId="77777777" w:rsidR="00562269" w:rsidRPr="005A5E3C" w:rsidRDefault="00562269" w:rsidP="00FE0876">
            <w:pPr>
              <w:spacing w:line="240" w:lineRule="auto"/>
              <w:jc w:val="center"/>
            </w:pPr>
          </w:p>
        </w:tc>
        <w:tc>
          <w:tcPr>
            <w:tcW w:w="2135" w:type="dxa"/>
            <w:vMerge/>
            <w:tcBorders>
              <w:left w:val="single" w:sz="4" w:space="0" w:color="auto"/>
              <w:bottom w:val="single" w:sz="12" w:space="0" w:color="auto"/>
            </w:tcBorders>
            <w:vAlign w:val="center"/>
            <w:hideMark/>
          </w:tcPr>
          <w:p w14:paraId="23F9BCE0" w14:textId="77777777" w:rsidR="00562269" w:rsidRPr="005A5E3C" w:rsidRDefault="00562269" w:rsidP="00FE0876">
            <w:pPr>
              <w:spacing w:line="240" w:lineRule="auto"/>
              <w:jc w:val="center"/>
            </w:pPr>
          </w:p>
        </w:tc>
        <w:tc>
          <w:tcPr>
            <w:tcW w:w="1690" w:type="dxa"/>
            <w:vMerge/>
            <w:tcBorders>
              <w:bottom w:val="single" w:sz="12" w:space="0" w:color="auto"/>
            </w:tcBorders>
            <w:vAlign w:val="center"/>
            <w:hideMark/>
          </w:tcPr>
          <w:p w14:paraId="3ECFB3D8" w14:textId="77777777" w:rsidR="00562269" w:rsidRPr="005A5E3C" w:rsidRDefault="00562269" w:rsidP="00FE0876">
            <w:pPr>
              <w:spacing w:line="240" w:lineRule="auto"/>
              <w:jc w:val="center"/>
            </w:pPr>
          </w:p>
        </w:tc>
        <w:tc>
          <w:tcPr>
            <w:tcW w:w="1556" w:type="dxa"/>
            <w:tcBorders>
              <w:top w:val="single" w:sz="4" w:space="0" w:color="auto"/>
              <w:bottom w:val="single" w:sz="12" w:space="0" w:color="auto"/>
            </w:tcBorders>
            <w:tcMar>
              <w:top w:w="100" w:type="dxa"/>
              <w:left w:w="100" w:type="dxa"/>
              <w:bottom w:w="100" w:type="dxa"/>
              <w:right w:w="100" w:type="dxa"/>
            </w:tcMar>
            <w:vAlign w:val="center"/>
            <w:hideMark/>
          </w:tcPr>
          <w:p w14:paraId="41333079" w14:textId="77777777" w:rsidR="00562269" w:rsidRPr="005A5E3C" w:rsidRDefault="00562269" w:rsidP="00FE0876">
            <w:pPr>
              <w:spacing w:line="240" w:lineRule="auto"/>
              <w:jc w:val="center"/>
            </w:pPr>
            <w:r w:rsidRPr="005A5E3C">
              <w:rPr>
                <w:color w:val="000000"/>
                <w:shd w:val="clear" w:color="auto" w:fill="FFFFFF"/>
              </w:rPr>
              <w:t>Fish Creek</w:t>
            </w:r>
          </w:p>
        </w:tc>
        <w:tc>
          <w:tcPr>
            <w:tcW w:w="727" w:type="dxa"/>
            <w:tcBorders>
              <w:top w:val="single" w:sz="4" w:space="0" w:color="auto"/>
              <w:bottom w:val="single" w:sz="12" w:space="0" w:color="auto"/>
            </w:tcBorders>
            <w:tcMar>
              <w:top w:w="100" w:type="dxa"/>
              <w:left w:w="100" w:type="dxa"/>
              <w:bottom w:w="100" w:type="dxa"/>
              <w:right w:w="100" w:type="dxa"/>
            </w:tcMar>
            <w:vAlign w:val="center"/>
            <w:hideMark/>
          </w:tcPr>
          <w:p w14:paraId="63D764FA" w14:textId="77777777" w:rsidR="00562269" w:rsidRPr="005A5E3C" w:rsidRDefault="00562269" w:rsidP="00FE0876">
            <w:pPr>
              <w:spacing w:line="240" w:lineRule="auto"/>
              <w:jc w:val="center"/>
            </w:pPr>
            <w:r w:rsidRPr="005A5E3C">
              <w:rPr>
                <w:color w:val="000000"/>
                <w:shd w:val="clear" w:color="auto" w:fill="FFFFFF"/>
              </w:rPr>
              <w:t>2005</w:t>
            </w:r>
          </w:p>
        </w:tc>
        <w:tc>
          <w:tcPr>
            <w:tcW w:w="1413" w:type="dxa"/>
            <w:vMerge/>
            <w:tcBorders>
              <w:top w:val="single" w:sz="8" w:space="0" w:color="000000"/>
              <w:left w:val="nil"/>
              <w:bottom w:val="single" w:sz="12" w:space="0" w:color="auto"/>
              <w:right w:val="single" w:sz="8" w:space="0" w:color="000000"/>
            </w:tcBorders>
            <w:vAlign w:val="center"/>
            <w:hideMark/>
          </w:tcPr>
          <w:p w14:paraId="5949AE8C" w14:textId="77777777" w:rsidR="00562269" w:rsidRPr="005A5E3C" w:rsidRDefault="00562269" w:rsidP="00FE0876">
            <w:pPr>
              <w:spacing w:line="240" w:lineRule="auto"/>
            </w:pPr>
          </w:p>
        </w:tc>
      </w:tr>
    </w:tbl>
    <w:p w14:paraId="231343EB" w14:textId="77777777" w:rsidR="00562269" w:rsidRPr="005A5E3C" w:rsidRDefault="00562269">
      <w:pPr>
        <w:rPr>
          <w:b/>
          <w:highlight w:val="white"/>
        </w:rPr>
        <w:sectPr w:rsidR="00562269" w:rsidRPr="005A5E3C" w:rsidSect="00562269">
          <w:pgSz w:w="12240" w:h="15840"/>
          <w:pgMar w:top="1440" w:right="1440" w:bottom="1440" w:left="1440" w:header="720" w:footer="720" w:gutter="0"/>
          <w:lnNumType w:countBy="1" w:restart="continuous"/>
          <w:pgNumType w:start="0"/>
          <w:cols w:space="720"/>
          <w:titlePg/>
          <w:docGrid w:linePitch="326"/>
        </w:sectPr>
      </w:pPr>
    </w:p>
    <w:p w14:paraId="762B6AFA" w14:textId="48B646BA" w:rsidR="00562269" w:rsidRPr="005A5E3C" w:rsidRDefault="00562269" w:rsidP="00562269">
      <w:pPr>
        <w:rPr>
          <w:b/>
          <w:bCs/>
          <w:highlight w:val="white"/>
        </w:rPr>
      </w:pPr>
      <w:r w:rsidRPr="005A5E3C">
        <w:rPr>
          <w:b/>
          <w:bCs/>
          <w:highlight w:val="white"/>
        </w:rPr>
        <w:lastRenderedPageBreak/>
        <w:t>Table S2.</w:t>
      </w:r>
      <w:r w:rsidRPr="005A5E3C">
        <w:rPr>
          <w:highlight w:val="white"/>
        </w:rPr>
        <w:t xml:space="preserve"> Functional group cover and associated 95% confidence interval for each burn category.</w:t>
      </w:r>
    </w:p>
    <w:tbl>
      <w:tblPr>
        <w:tblStyle w:val="TableGrid"/>
        <w:tblW w:w="1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1620"/>
        <w:gridCol w:w="1620"/>
        <w:gridCol w:w="1620"/>
        <w:gridCol w:w="1800"/>
        <w:gridCol w:w="2197"/>
        <w:gridCol w:w="1943"/>
      </w:tblGrid>
      <w:tr w:rsidR="00562269" w:rsidRPr="005A5E3C" w14:paraId="5D5ABE1B" w14:textId="77777777" w:rsidTr="00FE0876">
        <w:trPr>
          <w:trHeight w:val="152"/>
        </w:trPr>
        <w:tc>
          <w:tcPr>
            <w:tcW w:w="1435" w:type="dxa"/>
            <w:hideMark/>
          </w:tcPr>
          <w:p w14:paraId="7AB3ED2E" w14:textId="77777777" w:rsidR="00562269" w:rsidRPr="005A5E3C" w:rsidRDefault="00562269" w:rsidP="00FE0876">
            <w:pPr>
              <w:rPr>
                <w:b/>
                <w:bCs/>
                <w:highlight w:val="white"/>
              </w:rPr>
            </w:pPr>
            <w:r w:rsidRPr="005A5E3C">
              <w:rPr>
                <w:b/>
                <w:bCs/>
                <w:highlight w:val="white"/>
              </w:rPr>
              <w:t> </w:t>
            </w:r>
          </w:p>
        </w:tc>
        <w:tc>
          <w:tcPr>
            <w:tcW w:w="1620" w:type="dxa"/>
            <w:tcBorders>
              <w:bottom w:val="single" w:sz="12" w:space="0" w:color="auto"/>
            </w:tcBorders>
            <w:noWrap/>
            <w:vAlign w:val="bottom"/>
            <w:hideMark/>
          </w:tcPr>
          <w:p w14:paraId="639F015C" w14:textId="77777777" w:rsidR="00562269" w:rsidRPr="005A5E3C" w:rsidRDefault="00562269" w:rsidP="00FE0876">
            <w:pPr>
              <w:jc w:val="center"/>
              <w:rPr>
                <w:b/>
                <w:bCs/>
                <w:highlight w:val="white"/>
              </w:rPr>
            </w:pPr>
            <w:r w:rsidRPr="005A5E3C">
              <w:rPr>
                <w:b/>
                <w:bCs/>
                <w:highlight w:val="white"/>
              </w:rPr>
              <w:t>Moss</w:t>
            </w:r>
          </w:p>
        </w:tc>
        <w:tc>
          <w:tcPr>
            <w:tcW w:w="1620" w:type="dxa"/>
            <w:tcBorders>
              <w:bottom w:val="single" w:sz="12" w:space="0" w:color="auto"/>
            </w:tcBorders>
            <w:noWrap/>
            <w:vAlign w:val="bottom"/>
            <w:hideMark/>
          </w:tcPr>
          <w:p w14:paraId="660405CE" w14:textId="77777777" w:rsidR="00562269" w:rsidRPr="005A5E3C" w:rsidRDefault="00562269" w:rsidP="00FE0876">
            <w:pPr>
              <w:jc w:val="center"/>
              <w:rPr>
                <w:b/>
                <w:bCs/>
                <w:highlight w:val="white"/>
              </w:rPr>
            </w:pPr>
            <w:r w:rsidRPr="005A5E3C">
              <w:rPr>
                <w:b/>
                <w:bCs/>
                <w:highlight w:val="white"/>
              </w:rPr>
              <w:t>Shrubs</w:t>
            </w:r>
          </w:p>
        </w:tc>
        <w:tc>
          <w:tcPr>
            <w:tcW w:w="1620" w:type="dxa"/>
            <w:tcBorders>
              <w:bottom w:val="single" w:sz="12" w:space="0" w:color="auto"/>
            </w:tcBorders>
            <w:noWrap/>
            <w:vAlign w:val="bottom"/>
            <w:hideMark/>
          </w:tcPr>
          <w:p w14:paraId="435F9271" w14:textId="77777777" w:rsidR="00562269" w:rsidRPr="005A5E3C" w:rsidRDefault="00562269" w:rsidP="00FE0876">
            <w:pPr>
              <w:jc w:val="center"/>
              <w:rPr>
                <w:b/>
                <w:bCs/>
                <w:highlight w:val="white"/>
              </w:rPr>
            </w:pPr>
            <w:r w:rsidRPr="005A5E3C">
              <w:rPr>
                <w:b/>
                <w:bCs/>
                <w:highlight w:val="white"/>
              </w:rPr>
              <w:t>Lichen</w:t>
            </w:r>
          </w:p>
        </w:tc>
        <w:tc>
          <w:tcPr>
            <w:tcW w:w="1800" w:type="dxa"/>
            <w:tcBorders>
              <w:bottom w:val="single" w:sz="12" w:space="0" w:color="auto"/>
            </w:tcBorders>
            <w:noWrap/>
            <w:vAlign w:val="bottom"/>
            <w:hideMark/>
          </w:tcPr>
          <w:p w14:paraId="4481D463" w14:textId="77777777" w:rsidR="00562269" w:rsidRPr="005A5E3C" w:rsidRDefault="00562269" w:rsidP="00FE0876">
            <w:pPr>
              <w:jc w:val="center"/>
              <w:rPr>
                <w:b/>
                <w:bCs/>
                <w:highlight w:val="white"/>
              </w:rPr>
            </w:pPr>
            <w:r w:rsidRPr="005A5E3C">
              <w:rPr>
                <w:b/>
                <w:bCs/>
                <w:highlight w:val="white"/>
              </w:rPr>
              <w:t>Graminoid</w:t>
            </w:r>
          </w:p>
        </w:tc>
        <w:tc>
          <w:tcPr>
            <w:tcW w:w="2197" w:type="dxa"/>
            <w:tcBorders>
              <w:bottom w:val="single" w:sz="12" w:space="0" w:color="auto"/>
            </w:tcBorders>
            <w:noWrap/>
            <w:vAlign w:val="bottom"/>
            <w:hideMark/>
          </w:tcPr>
          <w:p w14:paraId="43BDC3EA" w14:textId="77777777" w:rsidR="00562269" w:rsidRPr="005A5E3C" w:rsidRDefault="00562269" w:rsidP="00FE0876">
            <w:pPr>
              <w:jc w:val="center"/>
              <w:rPr>
                <w:b/>
                <w:bCs/>
                <w:highlight w:val="white"/>
              </w:rPr>
            </w:pPr>
            <w:r w:rsidRPr="005A5E3C">
              <w:rPr>
                <w:b/>
                <w:bCs/>
                <w:highlight w:val="white"/>
              </w:rPr>
              <w:t>Seedless Vascular</w:t>
            </w:r>
          </w:p>
        </w:tc>
        <w:tc>
          <w:tcPr>
            <w:tcW w:w="1943" w:type="dxa"/>
            <w:tcBorders>
              <w:bottom w:val="single" w:sz="12" w:space="0" w:color="auto"/>
            </w:tcBorders>
            <w:noWrap/>
            <w:vAlign w:val="bottom"/>
            <w:hideMark/>
          </w:tcPr>
          <w:p w14:paraId="6211BBB3" w14:textId="77777777" w:rsidR="00562269" w:rsidRPr="005A5E3C" w:rsidRDefault="00562269" w:rsidP="00FE0876">
            <w:pPr>
              <w:jc w:val="center"/>
              <w:rPr>
                <w:b/>
                <w:bCs/>
                <w:highlight w:val="white"/>
              </w:rPr>
            </w:pPr>
            <w:r w:rsidRPr="005A5E3C">
              <w:rPr>
                <w:b/>
                <w:bCs/>
                <w:highlight w:val="white"/>
              </w:rPr>
              <w:t>Forb</w:t>
            </w:r>
          </w:p>
        </w:tc>
      </w:tr>
      <w:tr w:rsidR="00562269" w:rsidRPr="005A5E3C" w14:paraId="385ADA76" w14:textId="77777777" w:rsidTr="00FE0876">
        <w:trPr>
          <w:trHeight w:val="312"/>
        </w:trPr>
        <w:tc>
          <w:tcPr>
            <w:tcW w:w="1435" w:type="dxa"/>
            <w:tcBorders>
              <w:right w:val="single" w:sz="12" w:space="0" w:color="auto"/>
            </w:tcBorders>
            <w:noWrap/>
            <w:vAlign w:val="center"/>
            <w:hideMark/>
          </w:tcPr>
          <w:p w14:paraId="7D3C0A37" w14:textId="77777777" w:rsidR="00562269" w:rsidRPr="005A5E3C" w:rsidRDefault="00562269" w:rsidP="00FE0876">
            <w:pPr>
              <w:jc w:val="right"/>
              <w:rPr>
                <w:b/>
                <w:bCs/>
                <w:highlight w:val="white"/>
              </w:rPr>
            </w:pPr>
            <w:r w:rsidRPr="005A5E3C">
              <w:rPr>
                <w:b/>
                <w:bCs/>
                <w:highlight w:val="white"/>
              </w:rPr>
              <w:t>No Fire</w:t>
            </w:r>
          </w:p>
        </w:tc>
        <w:tc>
          <w:tcPr>
            <w:tcW w:w="1620" w:type="dxa"/>
            <w:tcBorders>
              <w:top w:val="single" w:sz="12" w:space="0" w:color="auto"/>
              <w:left w:val="single" w:sz="12" w:space="0" w:color="auto"/>
              <w:bottom w:val="single" w:sz="4" w:space="0" w:color="auto"/>
            </w:tcBorders>
            <w:noWrap/>
            <w:vAlign w:val="bottom"/>
            <w:hideMark/>
          </w:tcPr>
          <w:p w14:paraId="0360DC37" w14:textId="77777777" w:rsidR="00562269" w:rsidRPr="005A5E3C" w:rsidRDefault="00562269" w:rsidP="00FE0876">
            <w:pPr>
              <w:jc w:val="center"/>
              <w:rPr>
                <w:highlight w:val="white"/>
              </w:rPr>
            </w:pPr>
            <w:r w:rsidRPr="005A5E3C">
              <w:rPr>
                <w:highlight w:val="white"/>
              </w:rPr>
              <w:t>95.5 (± 8.02)</w:t>
            </w:r>
          </w:p>
        </w:tc>
        <w:tc>
          <w:tcPr>
            <w:tcW w:w="1620" w:type="dxa"/>
            <w:tcBorders>
              <w:top w:val="single" w:sz="12" w:space="0" w:color="auto"/>
              <w:bottom w:val="single" w:sz="4" w:space="0" w:color="auto"/>
            </w:tcBorders>
            <w:noWrap/>
            <w:vAlign w:val="bottom"/>
            <w:hideMark/>
          </w:tcPr>
          <w:p w14:paraId="35ECE3C0" w14:textId="77777777" w:rsidR="00562269" w:rsidRPr="005A5E3C" w:rsidRDefault="00562269" w:rsidP="00FE0876">
            <w:pPr>
              <w:jc w:val="center"/>
              <w:rPr>
                <w:highlight w:val="white"/>
              </w:rPr>
            </w:pPr>
            <w:r w:rsidRPr="005A5E3C">
              <w:rPr>
                <w:highlight w:val="white"/>
              </w:rPr>
              <w:t>30.6 (± 17.5)</w:t>
            </w:r>
          </w:p>
        </w:tc>
        <w:tc>
          <w:tcPr>
            <w:tcW w:w="1620" w:type="dxa"/>
            <w:tcBorders>
              <w:top w:val="single" w:sz="12" w:space="0" w:color="auto"/>
              <w:bottom w:val="single" w:sz="4" w:space="0" w:color="auto"/>
            </w:tcBorders>
            <w:noWrap/>
            <w:vAlign w:val="bottom"/>
            <w:hideMark/>
          </w:tcPr>
          <w:p w14:paraId="5BEA1850" w14:textId="77777777" w:rsidR="00562269" w:rsidRPr="005A5E3C" w:rsidRDefault="00562269" w:rsidP="00FE0876">
            <w:pPr>
              <w:jc w:val="center"/>
              <w:rPr>
                <w:highlight w:val="white"/>
              </w:rPr>
            </w:pPr>
            <w:r w:rsidRPr="005A5E3C">
              <w:rPr>
                <w:highlight w:val="white"/>
              </w:rPr>
              <w:t>3.25 (± 1.36)</w:t>
            </w:r>
          </w:p>
        </w:tc>
        <w:tc>
          <w:tcPr>
            <w:tcW w:w="1800" w:type="dxa"/>
            <w:tcBorders>
              <w:top w:val="single" w:sz="12" w:space="0" w:color="auto"/>
              <w:bottom w:val="single" w:sz="4" w:space="0" w:color="auto"/>
            </w:tcBorders>
            <w:noWrap/>
            <w:vAlign w:val="bottom"/>
            <w:hideMark/>
          </w:tcPr>
          <w:p w14:paraId="3EB38D8E" w14:textId="77777777" w:rsidR="00562269" w:rsidRPr="005A5E3C" w:rsidRDefault="00562269" w:rsidP="00FE0876">
            <w:pPr>
              <w:jc w:val="center"/>
              <w:rPr>
                <w:highlight w:val="white"/>
              </w:rPr>
            </w:pPr>
            <w:r w:rsidRPr="005A5E3C">
              <w:rPr>
                <w:highlight w:val="white"/>
              </w:rPr>
              <w:t>0.063 (± 0.123)</w:t>
            </w:r>
          </w:p>
        </w:tc>
        <w:tc>
          <w:tcPr>
            <w:tcW w:w="2197" w:type="dxa"/>
            <w:tcBorders>
              <w:top w:val="single" w:sz="12" w:space="0" w:color="auto"/>
              <w:bottom w:val="single" w:sz="4" w:space="0" w:color="auto"/>
            </w:tcBorders>
            <w:noWrap/>
            <w:vAlign w:val="bottom"/>
            <w:hideMark/>
          </w:tcPr>
          <w:p w14:paraId="094A47EC" w14:textId="77777777" w:rsidR="00562269" w:rsidRPr="005A5E3C" w:rsidRDefault="00562269" w:rsidP="00FE0876">
            <w:pPr>
              <w:jc w:val="center"/>
              <w:rPr>
                <w:highlight w:val="white"/>
              </w:rPr>
            </w:pPr>
            <w:r w:rsidRPr="005A5E3C">
              <w:rPr>
                <w:highlight w:val="white"/>
              </w:rPr>
              <w:t>0.813 (± 0.543)</w:t>
            </w:r>
          </w:p>
        </w:tc>
        <w:tc>
          <w:tcPr>
            <w:tcW w:w="1943" w:type="dxa"/>
            <w:tcBorders>
              <w:top w:val="single" w:sz="12" w:space="0" w:color="auto"/>
              <w:bottom w:val="single" w:sz="4" w:space="0" w:color="auto"/>
            </w:tcBorders>
            <w:noWrap/>
            <w:vAlign w:val="bottom"/>
            <w:hideMark/>
          </w:tcPr>
          <w:p w14:paraId="01B5D938" w14:textId="77777777" w:rsidR="00562269" w:rsidRPr="005A5E3C" w:rsidRDefault="00562269" w:rsidP="00FE0876">
            <w:pPr>
              <w:jc w:val="center"/>
              <w:rPr>
                <w:highlight w:val="white"/>
              </w:rPr>
            </w:pPr>
            <w:r w:rsidRPr="005A5E3C">
              <w:rPr>
                <w:highlight w:val="white"/>
              </w:rPr>
              <w:t>0.563 (± 0.946)</w:t>
            </w:r>
          </w:p>
        </w:tc>
      </w:tr>
      <w:tr w:rsidR="00562269" w:rsidRPr="005A5E3C" w14:paraId="3049162F" w14:textId="77777777" w:rsidTr="00FE0876">
        <w:trPr>
          <w:trHeight w:val="312"/>
        </w:trPr>
        <w:tc>
          <w:tcPr>
            <w:tcW w:w="1435" w:type="dxa"/>
            <w:tcBorders>
              <w:right w:val="single" w:sz="12" w:space="0" w:color="auto"/>
            </w:tcBorders>
            <w:noWrap/>
            <w:vAlign w:val="center"/>
            <w:hideMark/>
          </w:tcPr>
          <w:p w14:paraId="107BC5A7" w14:textId="77777777" w:rsidR="00562269" w:rsidRPr="005A5E3C" w:rsidRDefault="00562269" w:rsidP="00FE0876">
            <w:pPr>
              <w:jc w:val="right"/>
              <w:rPr>
                <w:b/>
                <w:bCs/>
                <w:highlight w:val="white"/>
              </w:rPr>
            </w:pPr>
            <w:r w:rsidRPr="005A5E3C">
              <w:rPr>
                <w:b/>
                <w:bCs/>
                <w:highlight w:val="white"/>
              </w:rPr>
              <w:t>1 Fire</w:t>
            </w:r>
          </w:p>
        </w:tc>
        <w:tc>
          <w:tcPr>
            <w:tcW w:w="1620" w:type="dxa"/>
            <w:tcBorders>
              <w:top w:val="single" w:sz="4" w:space="0" w:color="auto"/>
              <w:left w:val="single" w:sz="12" w:space="0" w:color="auto"/>
              <w:bottom w:val="single" w:sz="4" w:space="0" w:color="auto"/>
            </w:tcBorders>
            <w:noWrap/>
            <w:vAlign w:val="bottom"/>
            <w:hideMark/>
          </w:tcPr>
          <w:p w14:paraId="775A478B" w14:textId="77777777" w:rsidR="00562269" w:rsidRPr="005A5E3C" w:rsidRDefault="00562269" w:rsidP="00FE0876">
            <w:pPr>
              <w:jc w:val="center"/>
              <w:rPr>
                <w:highlight w:val="white"/>
              </w:rPr>
            </w:pPr>
            <w:r w:rsidRPr="005A5E3C">
              <w:rPr>
                <w:highlight w:val="white"/>
              </w:rPr>
              <w:t>24.5 (± 9.20)</w:t>
            </w:r>
          </w:p>
        </w:tc>
        <w:tc>
          <w:tcPr>
            <w:tcW w:w="1620" w:type="dxa"/>
            <w:tcBorders>
              <w:top w:val="single" w:sz="4" w:space="0" w:color="auto"/>
              <w:bottom w:val="single" w:sz="4" w:space="0" w:color="auto"/>
            </w:tcBorders>
            <w:noWrap/>
            <w:vAlign w:val="bottom"/>
            <w:hideMark/>
          </w:tcPr>
          <w:p w14:paraId="5D77A252" w14:textId="77777777" w:rsidR="00562269" w:rsidRPr="005A5E3C" w:rsidRDefault="00562269" w:rsidP="00FE0876">
            <w:pPr>
              <w:jc w:val="center"/>
              <w:rPr>
                <w:highlight w:val="white"/>
              </w:rPr>
            </w:pPr>
            <w:r w:rsidRPr="005A5E3C">
              <w:rPr>
                <w:highlight w:val="white"/>
              </w:rPr>
              <w:t>48.3 (± 10.6)</w:t>
            </w:r>
          </w:p>
        </w:tc>
        <w:tc>
          <w:tcPr>
            <w:tcW w:w="1620" w:type="dxa"/>
            <w:tcBorders>
              <w:top w:val="single" w:sz="4" w:space="0" w:color="auto"/>
              <w:bottom w:val="single" w:sz="4" w:space="0" w:color="auto"/>
            </w:tcBorders>
            <w:noWrap/>
            <w:vAlign w:val="bottom"/>
            <w:hideMark/>
          </w:tcPr>
          <w:p w14:paraId="519B0352" w14:textId="77777777" w:rsidR="00562269" w:rsidRPr="005A5E3C" w:rsidRDefault="00562269" w:rsidP="00FE0876">
            <w:pPr>
              <w:jc w:val="center"/>
              <w:rPr>
                <w:highlight w:val="white"/>
              </w:rPr>
            </w:pPr>
            <w:r w:rsidRPr="005A5E3C">
              <w:rPr>
                <w:highlight w:val="white"/>
              </w:rPr>
              <w:t>8.25 (± 4.42)</w:t>
            </w:r>
          </w:p>
        </w:tc>
        <w:tc>
          <w:tcPr>
            <w:tcW w:w="1800" w:type="dxa"/>
            <w:tcBorders>
              <w:top w:val="single" w:sz="4" w:space="0" w:color="auto"/>
              <w:bottom w:val="single" w:sz="4" w:space="0" w:color="auto"/>
            </w:tcBorders>
            <w:noWrap/>
            <w:vAlign w:val="bottom"/>
            <w:hideMark/>
          </w:tcPr>
          <w:p w14:paraId="42DB5155" w14:textId="77777777" w:rsidR="00562269" w:rsidRPr="005A5E3C" w:rsidRDefault="00562269" w:rsidP="00FE0876">
            <w:pPr>
              <w:jc w:val="center"/>
              <w:rPr>
                <w:highlight w:val="white"/>
              </w:rPr>
            </w:pPr>
            <w:r w:rsidRPr="005A5E3C">
              <w:rPr>
                <w:highlight w:val="white"/>
              </w:rPr>
              <w:t>17.2 (± 10.4)</w:t>
            </w:r>
          </w:p>
        </w:tc>
        <w:tc>
          <w:tcPr>
            <w:tcW w:w="2197" w:type="dxa"/>
            <w:tcBorders>
              <w:top w:val="single" w:sz="4" w:space="0" w:color="auto"/>
              <w:bottom w:val="single" w:sz="4" w:space="0" w:color="auto"/>
            </w:tcBorders>
            <w:noWrap/>
            <w:vAlign w:val="bottom"/>
            <w:hideMark/>
          </w:tcPr>
          <w:p w14:paraId="72CBFCF9" w14:textId="77777777" w:rsidR="00562269" w:rsidRPr="005A5E3C" w:rsidRDefault="00562269" w:rsidP="00FE0876">
            <w:pPr>
              <w:jc w:val="center"/>
              <w:rPr>
                <w:highlight w:val="white"/>
              </w:rPr>
            </w:pPr>
            <w:r w:rsidRPr="005A5E3C">
              <w:rPr>
                <w:highlight w:val="white"/>
              </w:rPr>
              <w:t>14.4 (± 8.56)</w:t>
            </w:r>
          </w:p>
        </w:tc>
        <w:tc>
          <w:tcPr>
            <w:tcW w:w="1943" w:type="dxa"/>
            <w:tcBorders>
              <w:top w:val="single" w:sz="4" w:space="0" w:color="auto"/>
              <w:bottom w:val="single" w:sz="4" w:space="0" w:color="auto"/>
            </w:tcBorders>
            <w:noWrap/>
            <w:vAlign w:val="bottom"/>
            <w:hideMark/>
          </w:tcPr>
          <w:p w14:paraId="16B4C728" w14:textId="77777777" w:rsidR="00562269" w:rsidRPr="005A5E3C" w:rsidRDefault="00562269" w:rsidP="00FE0876">
            <w:pPr>
              <w:jc w:val="center"/>
              <w:rPr>
                <w:highlight w:val="white"/>
              </w:rPr>
            </w:pPr>
            <w:r w:rsidRPr="005A5E3C">
              <w:rPr>
                <w:highlight w:val="white"/>
              </w:rPr>
              <w:t>8.91 (± 4.02)</w:t>
            </w:r>
          </w:p>
        </w:tc>
      </w:tr>
      <w:tr w:rsidR="00562269" w:rsidRPr="005A5E3C" w14:paraId="45B7DB8D" w14:textId="77777777" w:rsidTr="00FE0876">
        <w:trPr>
          <w:trHeight w:val="312"/>
        </w:trPr>
        <w:tc>
          <w:tcPr>
            <w:tcW w:w="1435" w:type="dxa"/>
            <w:tcBorders>
              <w:right w:val="single" w:sz="12" w:space="0" w:color="auto"/>
            </w:tcBorders>
            <w:noWrap/>
            <w:vAlign w:val="center"/>
            <w:hideMark/>
          </w:tcPr>
          <w:p w14:paraId="7EE4DBF1" w14:textId="77777777" w:rsidR="00562269" w:rsidRPr="005A5E3C" w:rsidRDefault="00562269" w:rsidP="00FE0876">
            <w:pPr>
              <w:jc w:val="right"/>
              <w:rPr>
                <w:b/>
                <w:bCs/>
                <w:highlight w:val="white"/>
              </w:rPr>
            </w:pPr>
            <w:r w:rsidRPr="005A5E3C">
              <w:rPr>
                <w:b/>
                <w:bCs/>
                <w:highlight w:val="white"/>
              </w:rPr>
              <w:t>2 Fires</w:t>
            </w:r>
          </w:p>
        </w:tc>
        <w:tc>
          <w:tcPr>
            <w:tcW w:w="1620" w:type="dxa"/>
            <w:tcBorders>
              <w:top w:val="single" w:sz="4" w:space="0" w:color="auto"/>
              <w:left w:val="single" w:sz="12" w:space="0" w:color="auto"/>
              <w:bottom w:val="single" w:sz="4" w:space="0" w:color="auto"/>
            </w:tcBorders>
            <w:noWrap/>
            <w:vAlign w:val="bottom"/>
            <w:hideMark/>
          </w:tcPr>
          <w:p w14:paraId="2CD6A8B5" w14:textId="77777777" w:rsidR="00562269" w:rsidRPr="005A5E3C" w:rsidRDefault="00562269" w:rsidP="00FE0876">
            <w:pPr>
              <w:jc w:val="center"/>
              <w:rPr>
                <w:highlight w:val="white"/>
              </w:rPr>
            </w:pPr>
            <w:r w:rsidRPr="005A5E3C">
              <w:rPr>
                <w:highlight w:val="white"/>
              </w:rPr>
              <w:t>44.0 (± 21.0)</w:t>
            </w:r>
          </w:p>
        </w:tc>
        <w:tc>
          <w:tcPr>
            <w:tcW w:w="1620" w:type="dxa"/>
            <w:tcBorders>
              <w:top w:val="single" w:sz="4" w:space="0" w:color="auto"/>
              <w:bottom w:val="single" w:sz="4" w:space="0" w:color="auto"/>
            </w:tcBorders>
            <w:noWrap/>
            <w:vAlign w:val="bottom"/>
            <w:hideMark/>
          </w:tcPr>
          <w:p w14:paraId="421300D8" w14:textId="77777777" w:rsidR="00562269" w:rsidRPr="005A5E3C" w:rsidRDefault="00562269" w:rsidP="00FE0876">
            <w:pPr>
              <w:jc w:val="center"/>
              <w:rPr>
                <w:highlight w:val="white"/>
              </w:rPr>
            </w:pPr>
            <w:r w:rsidRPr="005A5E3C">
              <w:rPr>
                <w:highlight w:val="white"/>
              </w:rPr>
              <w:t>21.5 (± 13.7)</w:t>
            </w:r>
          </w:p>
        </w:tc>
        <w:tc>
          <w:tcPr>
            <w:tcW w:w="1620" w:type="dxa"/>
            <w:tcBorders>
              <w:top w:val="single" w:sz="4" w:space="0" w:color="auto"/>
              <w:bottom w:val="single" w:sz="4" w:space="0" w:color="auto"/>
            </w:tcBorders>
            <w:noWrap/>
            <w:vAlign w:val="bottom"/>
            <w:hideMark/>
          </w:tcPr>
          <w:p w14:paraId="6E14372E" w14:textId="77777777" w:rsidR="00562269" w:rsidRPr="005A5E3C" w:rsidRDefault="00562269" w:rsidP="00FE0876">
            <w:pPr>
              <w:jc w:val="center"/>
              <w:rPr>
                <w:highlight w:val="white"/>
              </w:rPr>
            </w:pPr>
            <w:r w:rsidRPr="005A5E3C">
              <w:rPr>
                <w:highlight w:val="white"/>
              </w:rPr>
              <w:t>3.34 (± 1.75)</w:t>
            </w:r>
          </w:p>
        </w:tc>
        <w:tc>
          <w:tcPr>
            <w:tcW w:w="1800" w:type="dxa"/>
            <w:tcBorders>
              <w:top w:val="single" w:sz="4" w:space="0" w:color="auto"/>
              <w:bottom w:val="single" w:sz="4" w:space="0" w:color="auto"/>
            </w:tcBorders>
            <w:noWrap/>
            <w:vAlign w:val="bottom"/>
            <w:hideMark/>
          </w:tcPr>
          <w:p w14:paraId="1895E250" w14:textId="77777777" w:rsidR="00562269" w:rsidRPr="005A5E3C" w:rsidRDefault="00562269" w:rsidP="00FE0876">
            <w:pPr>
              <w:jc w:val="center"/>
              <w:rPr>
                <w:highlight w:val="white"/>
              </w:rPr>
            </w:pPr>
            <w:r w:rsidRPr="005A5E3C">
              <w:rPr>
                <w:highlight w:val="white"/>
              </w:rPr>
              <w:t>14.1 (± 18.2)</w:t>
            </w:r>
          </w:p>
        </w:tc>
        <w:tc>
          <w:tcPr>
            <w:tcW w:w="2197" w:type="dxa"/>
            <w:tcBorders>
              <w:top w:val="single" w:sz="4" w:space="0" w:color="auto"/>
              <w:bottom w:val="single" w:sz="4" w:space="0" w:color="auto"/>
            </w:tcBorders>
            <w:noWrap/>
            <w:vAlign w:val="bottom"/>
            <w:hideMark/>
          </w:tcPr>
          <w:p w14:paraId="4917E19E" w14:textId="77777777" w:rsidR="00562269" w:rsidRPr="005A5E3C" w:rsidRDefault="00562269" w:rsidP="00FE0876">
            <w:pPr>
              <w:jc w:val="center"/>
              <w:rPr>
                <w:highlight w:val="white"/>
              </w:rPr>
            </w:pPr>
            <w:r w:rsidRPr="005A5E3C">
              <w:rPr>
                <w:highlight w:val="white"/>
              </w:rPr>
              <w:t>28.1 (± 16.3)</w:t>
            </w:r>
          </w:p>
        </w:tc>
        <w:tc>
          <w:tcPr>
            <w:tcW w:w="1943" w:type="dxa"/>
            <w:tcBorders>
              <w:top w:val="single" w:sz="4" w:space="0" w:color="auto"/>
              <w:bottom w:val="single" w:sz="4" w:space="0" w:color="auto"/>
            </w:tcBorders>
            <w:noWrap/>
            <w:vAlign w:val="bottom"/>
            <w:hideMark/>
          </w:tcPr>
          <w:p w14:paraId="343739F9" w14:textId="77777777" w:rsidR="00562269" w:rsidRPr="005A5E3C" w:rsidRDefault="00562269" w:rsidP="00FE0876">
            <w:pPr>
              <w:jc w:val="center"/>
              <w:rPr>
                <w:highlight w:val="white"/>
              </w:rPr>
            </w:pPr>
            <w:r w:rsidRPr="005A5E3C">
              <w:rPr>
                <w:highlight w:val="white"/>
              </w:rPr>
              <w:t>2.13 (± 0.607)</w:t>
            </w:r>
          </w:p>
        </w:tc>
      </w:tr>
      <w:tr w:rsidR="00562269" w:rsidRPr="005A5E3C" w14:paraId="7E5D7154" w14:textId="77777777" w:rsidTr="00FE0876">
        <w:trPr>
          <w:trHeight w:val="312"/>
        </w:trPr>
        <w:tc>
          <w:tcPr>
            <w:tcW w:w="1435" w:type="dxa"/>
            <w:tcBorders>
              <w:right w:val="single" w:sz="12" w:space="0" w:color="auto"/>
            </w:tcBorders>
            <w:noWrap/>
            <w:vAlign w:val="center"/>
            <w:hideMark/>
          </w:tcPr>
          <w:p w14:paraId="396E7EC0" w14:textId="77777777" w:rsidR="00562269" w:rsidRPr="005A5E3C" w:rsidRDefault="00562269" w:rsidP="00FE0876">
            <w:pPr>
              <w:jc w:val="right"/>
              <w:rPr>
                <w:b/>
                <w:bCs/>
                <w:highlight w:val="white"/>
              </w:rPr>
            </w:pPr>
            <w:r w:rsidRPr="005A5E3C">
              <w:rPr>
                <w:b/>
                <w:bCs/>
                <w:highlight w:val="white"/>
              </w:rPr>
              <w:t>3 Fires</w:t>
            </w:r>
          </w:p>
        </w:tc>
        <w:tc>
          <w:tcPr>
            <w:tcW w:w="1620" w:type="dxa"/>
            <w:tcBorders>
              <w:top w:val="single" w:sz="4" w:space="0" w:color="auto"/>
              <w:left w:val="single" w:sz="12" w:space="0" w:color="auto"/>
            </w:tcBorders>
            <w:noWrap/>
            <w:vAlign w:val="bottom"/>
            <w:hideMark/>
          </w:tcPr>
          <w:p w14:paraId="5F014D03" w14:textId="77777777" w:rsidR="00562269" w:rsidRPr="005A5E3C" w:rsidRDefault="00562269" w:rsidP="00FE0876">
            <w:pPr>
              <w:jc w:val="center"/>
              <w:rPr>
                <w:highlight w:val="white"/>
              </w:rPr>
            </w:pPr>
            <w:r w:rsidRPr="005A5E3C">
              <w:rPr>
                <w:highlight w:val="white"/>
              </w:rPr>
              <w:t>50.5 (± 10.3)</w:t>
            </w:r>
          </w:p>
        </w:tc>
        <w:tc>
          <w:tcPr>
            <w:tcW w:w="1620" w:type="dxa"/>
            <w:tcBorders>
              <w:top w:val="single" w:sz="4" w:space="0" w:color="auto"/>
            </w:tcBorders>
            <w:noWrap/>
            <w:vAlign w:val="bottom"/>
            <w:hideMark/>
          </w:tcPr>
          <w:p w14:paraId="4FF44DF2" w14:textId="77777777" w:rsidR="00562269" w:rsidRPr="005A5E3C" w:rsidRDefault="00562269" w:rsidP="00FE0876">
            <w:pPr>
              <w:jc w:val="center"/>
              <w:rPr>
                <w:highlight w:val="white"/>
              </w:rPr>
            </w:pPr>
            <w:r w:rsidRPr="005A5E3C">
              <w:rPr>
                <w:highlight w:val="white"/>
              </w:rPr>
              <w:t>8.67 (± 12.0)</w:t>
            </w:r>
          </w:p>
        </w:tc>
        <w:tc>
          <w:tcPr>
            <w:tcW w:w="1620" w:type="dxa"/>
            <w:tcBorders>
              <w:top w:val="single" w:sz="4" w:space="0" w:color="auto"/>
            </w:tcBorders>
            <w:noWrap/>
            <w:vAlign w:val="bottom"/>
            <w:hideMark/>
          </w:tcPr>
          <w:p w14:paraId="6A5F1F4B" w14:textId="77777777" w:rsidR="00562269" w:rsidRPr="005A5E3C" w:rsidRDefault="00562269" w:rsidP="00FE0876">
            <w:pPr>
              <w:jc w:val="center"/>
              <w:rPr>
                <w:highlight w:val="white"/>
              </w:rPr>
            </w:pPr>
            <w:r w:rsidRPr="005A5E3C">
              <w:rPr>
                <w:highlight w:val="white"/>
              </w:rPr>
              <w:t>12.5 (± 4.83)</w:t>
            </w:r>
          </w:p>
        </w:tc>
        <w:tc>
          <w:tcPr>
            <w:tcW w:w="1800" w:type="dxa"/>
            <w:tcBorders>
              <w:top w:val="single" w:sz="4" w:space="0" w:color="auto"/>
            </w:tcBorders>
            <w:noWrap/>
            <w:vAlign w:val="bottom"/>
            <w:hideMark/>
          </w:tcPr>
          <w:p w14:paraId="5E406D0A" w14:textId="77777777" w:rsidR="00562269" w:rsidRPr="005A5E3C" w:rsidRDefault="00562269" w:rsidP="00FE0876">
            <w:pPr>
              <w:jc w:val="center"/>
              <w:rPr>
                <w:highlight w:val="white"/>
              </w:rPr>
            </w:pPr>
            <w:r w:rsidRPr="005A5E3C">
              <w:rPr>
                <w:highlight w:val="white"/>
              </w:rPr>
              <w:t>10.0 (± 11.2)</w:t>
            </w:r>
          </w:p>
        </w:tc>
        <w:tc>
          <w:tcPr>
            <w:tcW w:w="2197" w:type="dxa"/>
            <w:tcBorders>
              <w:top w:val="single" w:sz="4" w:space="0" w:color="auto"/>
            </w:tcBorders>
            <w:noWrap/>
            <w:vAlign w:val="bottom"/>
            <w:hideMark/>
          </w:tcPr>
          <w:p w14:paraId="68A40EF1" w14:textId="77777777" w:rsidR="00562269" w:rsidRPr="005A5E3C" w:rsidRDefault="00562269" w:rsidP="00FE0876">
            <w:pPr>
              <w:jc w:val="center"/>
              <w:rPr>
                <w:highlight w:val="white"/>
              </w:rPr>
            </w:pPr>
            <w:r w:rsidRPr="005A5E3C">
              <w:rPr>
                <w:highlight w:val="white"/>
              </w:rPr>
              <w:t>14.9 (± 5.58)</w:t>
            </w:r>
          </w:p>
        </w:tc>
        <w:tc>
          <w:tcPr>
            <w:tcW w:w="1943" w:type="dxa"/>
            <w:tcBorders>
              <w:top w:val="single" w:sz="4" w:space="0" w:color="auto"/>
            </w:tcBorders>
            <w:noWrap/>
            <w:vAlign w:val="bottom"/>
            <w:hideMark/>
          </w:tcPr>
          <w:p w14:paraId="78DE2C7B" w14:textId="77777777" w:rsidR="00562269" w:rsidRPr="005A5E3C" w:rsidRDefault="00562269" w:rsidP="00FE0876">
            <w:pPr>
              <w:jc w:val="center"/>
              <w:rPr>
                <w:highlight w:val="white"/>
              </w:rPr>
            </w:pPr>
            <w:r w:rsidRPr="005A5E3C">
              <w:rPr>
                <w:highlight w:val="white"/>
              </w:rPr>
              <w:t>1.75 (± 1.37)</w:t>
            </w:r>
          </w:p>
        </w:tc>
      </w:tr>
    </w:tbl>
    <w:p w14:paraId="1D021669" w14:textId="77777777" w:rsidR="00562269" w:rsidRPr="005A5E3C" w:rsidRDefault="00562269">
      <w:pPr>
        <w:rPr>
          <w:b/>
          <w:highlight w:val="white"/>
        </w:rPr>
      </w:pPr>
      <w:r w:rsidRPr="005A5E3C">
        <w:rPr>
          <w:b/>
          <w:highlight w:val="white"/>
        </w:rPr>
        <w:br w:type="page"/>
      </w:r>
    </w:p>
    <w:p w14:paraId="00000177" w14:textId="41EE5808" w:rsidR="003F25E5" w:rsidRPr="005A5E3C" w:rsidRDefault="00000000" w:rsidP="009C285D">
      <w:pPr>
        <w:spacing w:line="240" w:lineRule="auto"/>
        <w:rPr>
          <w:b/>
          <w:bCs/>
          <w:highlight w:val="white"/>
        </w:rPr>
      </w:pPr>
      <w:r w:rsidRPr="005A5E3C">
        <w:rPr>
          <w:b/>
          <w:highlight w:val="white"/>
        </w:rPr>
        <w:lastRenderedPageBreak/>
        <w:t>Table S</w:t>
      </w:r>
      <w:r w:rsidR="00562269" w:rsidRPr="005A5E3C">
        <w:rPr>
          <w:b/>
          <w:highlight w:val="white"/>
        </w:rPr>
        <w:t>3</w:t>
      </w:r>
      <w:r w:rsidRPr="005A5E3C">
        <w:rPr>
          <w:b/>
          <w:highlight w:val="white"/>
        </w:rPr>
        <w:t xml:space="preserve">. </w:t>
      </w:r>
      <w:r w:rsidRPr="005A5E3C">
        <w:rPr>
          <w:highlight w:val="white"/>
        </w:rPr>
        <w:t>Species</w:t>
      </w:r>
      <w:r w:rsidR="00562269" w:rsidRPr="005A5E3C">
        <w:rPr>
          <w:highlight w:val="white"/>
        </w:rPr>
        <w:t xml:space="preserve"> list for the species observed across all plots</w:t>
      </w:r>
      <w:r w:rsidR="009C285D" w:rsidRPr="005A5E3C">
        <w:rPr>
          <w:highlight w:val="white"/>
        </w:rPr>
        <w:t xml:space="preserve"> included in the study. We report the functional group and the number of fires that the plot experienced where the species was observed. If a species was observed in plots with varying fire history, multiple numbers are provided.</w:t>
      </w:r>
    </w:p>
    <w:p w14:paraId="280F43B8" w14:textId="1ABDB10A" w:rsidR="00336D14" w:rsidRPr="005A5E3C" w:rsidRDefault="00F17919">
      <w:pPr>
        <w:rPr>
          <w:highlight w:val="white"/>
        </w:rPr>
        <w:sectPr w:rsidR="00336D14" w:rsidRPr="005A5E3C" w:rsidSect="00336D14">
          <w:pgSz w:w="15840" w:h="12240" w:orient="landscape"/>
          <w:pgMar w:top="1440" w:right="1440" w:bottom="1440" w:left="1440" w:header="720" w:footer="720" w:gutter="0"/>
          <w:lnNumType w:countBy="1" w:restart="continuous"/>
          <w:pgNumType w:start="0"/>
          <w:cols w:space="720"/>
          <w:titlePg/>
          <w:docGrid w:linePitch="326"/>
        </w:sectPr>
      </w:pPr>
      <w:r w:rsidRPr="005A5E3C">
        <w:rPr>
          <w:noProof/>
          <w:highlight w:val="white"/>
        </w:rPr>
        <w:drawing>
          <wp:inline distT="0" distB="0" distL="0" distR="0" wp14:anchorId="30B336FB" wp14:editId="2FB6FBAF">
            <wp:extent cx="8229600" cy="4966335"/>
            <wp:effectExtent l="0" t="0" r="0" b="5715"/>
            <wp:docPr id="72025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4966335"/>
                    </a:xfrm>
                    <a:prstGeom prst="rect">
                      <a:avLst/>
                    </a:prstGeom>
                    <a:noFill/>
                    <a:ln>
                      <a:noFill/>
                    </a:ln>
                  </pic:spPr>
                </pic:pic>
              </a:graphicData>
            </a:graphic>
          </wp:inline>
        </w:drawing>
      </w:r>
    </w:p>
    <w:p w14:paraId="3ACA88D8" w14:textId="550322C5" w:rsidR="00E15ECC" w:rsidRPr="005A5E3C" w:rsidRDefault="004E3DEB" w:rsidP="00E15ECC">
      <w:pPr>
        <w:spacing w:line="240" w:lineRule="auto"/>
        <w:rPr>
          <w:highlight w:val="white"/>
        </w:rPr>
      </w:pPr>
      <w:r w:rsidRPr="005A5E3C">
        <w:rPr>
          <w:b/>
          <w:bCs/>
          <w:highlight w:val="white"/>
        </w:rPr>
        <w:lastRenderedPageBreak/>
        <w:t>Table S</w:t>
      </w:r>
      <w:r w:rsidR="009C285D" w:rsidRPr="005A5E3C">
        <w:rPr>
          <w:b/>
          <w:bCs/>
          <w:highlight w:val="white"/>
        </w:rPr>
        <w:t>4</w:t>
      </w:r>
      <w:r w:rsidRPr="005A5E3C">
        <w:rPr>
          <w:b/>
          <w:bCs/>
          <w:highlight w:val="white"/>
        </w:rPr>
        <w:t>.</w:t>
      </w:r>
      <w:r w:rsidR="00FC4C12" w:rsidRPr="005A5E3C">
        <w:rPr>
          <w:b/>
          <w:bCs/>
          <w:highlight w:val="white"/>
        </w:rPr>
        <w:t xml:space="preserve"> </w:t>
      </w:r>
      <w:r w:rsidR="009C285D" w:rsidRPr="005A5E3C">
        <w:rPr>
          <w:highlight w:val="white"/>
        </w:rPr>
        <w:t>Average and standard deviation</w:t>
      </w:r>
      <w:r w:rsidR="00FC4C12" w:rsidRPr="005A5E3C">
        <w:rPr>
          <w:highlight w:val="white"/>
        </w:rPr>
        <w:t xml:space="preserve"> of </w:t>
      </w:r>
      <w:r w:rsidR="009C285D" w:rsidRPr="005A5E3C">
        <w:rPr>
          <w:highlight w:val="white"/>
        </w:rPr>
        <w:t>organic layer depth and solar radiation</w:t>
      </w:r>
      <w:r w:rsidR="00FC4C12" w:rsidRPr="005A5E3C">
        <w:rPr>
          <w:highlight w:val="white"/>
        </w:rPr>
        <w:t xml:space="preserve"> </w:t>
      </w:r>
      <w:r w:rsidR="009C285D" w:rsidRPr="005A5E3C">
        <w:rPr>
          <w:highlight w:val="white"/>
        </w:rPr>
        <w:t xml:space="preserve">covariates </w:t>
      </w:r>
      <w:r w:rsidR="00FC4C12" w:rsidRPr="005A5E3C">
        <w:rPr>
          <w:highlight w:val="white"/>
        </w:rPr>
        <w:t>across the burn histories</w:t>
      </w:r>
    </w:p>
    <w:p w14:paraId="0210962B" w14:textId="77777777" w:rsidR="00F17919" w:rsidRPr="005A5E3C" w:rsidRDefault="00F17919" w:rsidP="00E15ECC">
      <w:pPr>
        <w:spacing w:line="240" w:lineRule="auto"/>
        <w:rPr>
          <w:b/>
          <w:bCs/>
          <w:highlight w:val="white"/>
        </w:rPr>
      </w:pPr>
    </w:p>
    <w:tbl>
      <w:tblPr>
        <w:tblStyle w:val="a5"/>
        <w:tblW w:w="6679"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1231"/>
        <w:gridCol w:w="1464"/>
        <w:gridCol w:w="1208"/>
        <w:gridCol w:w="1336"/>
      </w:tblGrid>
      <w:tr w:rsidR="00E15ECC" w:rsidRPr="005A5E3C" w14:paraId="1C99B310" w14:textId="77777777" w:rsidTr="007F2DA1">
        <w:tc>
          <w:tcPr>
            <w:tcW w:w="1440" w:type="dxa"/>
            <w:vMerge w:val="restart"/>
            <w:tcBorders>
              <w:top w:val="single" w:sz="4" w:space="0" w:color="auto"/>
              <w:left w:val="single" w:sz="4" w:space="0" w:color="auto"/>
            </w:tcBorders>
            <w:vAlign w:val="center"/>
          </w:tcPr>
          <w:p w14:paraId="06F08DCE" w14:textId="77777777" w:rsidR="00E15ECC" w:rsidRPr="005A5E3C" w:rsidRDefault="00E15ECC" w:rsidP="004E3DEB">
            <w:pPr>
              <w:spacing w:line="240" w:lineRule="auto"/>
              <w:jc w:val="center"/>
              <w:rPr>
                <w:highlight w:val="white"/>
              </w:rPr>
            </w:pPr>
            <w:r w:rsidRPr="005A5E3C">
              <w:rPr>
                <w:highlight w:val="white"/>
              </w:rPr>
              <w:t>Burn History</w:t>
            </w:r>
          </w:p>
        </w:tc>
        <w:tc>
          <w:tcPr>
            <w:tcW w:w="2695" w:type="dxa"/>
            <w:gridSpan w:val="2"/>
            <w:tcBorders>
              <w:top w:val="single" w:sz="4" w:space="0" w:color="auto"/>
              <w:bottom w:val="nil"/>
            </w:tcBorders>
            <w:vAlign w:val="center"/>
          </w:tcPr>
          <w:p w14:paraId="557CC850" w14:textId="40AD1869" w:rsidR="00E15ECC" w:rsidRPr="005A5E3C" w:rsidRDefault="007F2DA1" w:rsidP="004E3DEB">
            <w:pPr>
              <w:spacing w:line="240" w:lineRule="auto"/>
              <w:jc w:val="center"/>
              <w:rPr>
                <w:highlight w:val="white"/>
              </w:rPr>
            </w:pPr>
            <w:r w:rsidRPr="005A5E3C">
              <w:rPr>
                <w:highlight w:val="white"/>
              </w:rPr>
              <w:t>Organic Layer Depth</w:t>
            </w:r>
            <w:r w:rsidR="00E15ECC" w:rsidRPr="005A5E3C">
              <w:rPr>
                <w:highlight w:val="white"/>
              </w:rPr>
              <w:t xml:space="preserve"> (</w:t>
            </w:r>
            <w:r w:rsidRPr="005A5E3C">
              <w:rPr>
                <w:highlight w:val="white"/>
              </w:rPr>
              <w:t>c</w:t>
            </w:r>
            <w:r w:rsidR="00E15ECC" w:rsidRPr="005A5E3C">
              <w:rPr>
                <w:highlight w:val="white"/>
              </w:rPr>
              <w:t>m)</w:t>
            </w:r>
          </w:p>
        </w:tc>
        <w:tc>
          <w:tcPr>
            <w:tcW w:w="2544" w:type="dxa"/>
            <w:gridSpan w:val="2"/>
            <w:tcBorders>
              <w:top w:val="single" w:sz="4" w:space="0" w:color="auto"/>
              <w:bottom w:val="nil"/>
              <w:right w:val="single" w:sz="4" w:space="0" w:color="auto"/>
            </w:tcBorders>
            <w:vAlign w:val="center"/>
          </w:tcPr>
          <w:p w14:paraId="2F1D92E9" w14:textId="77777777" w:rsidR="00E15ECC" w:rsidRPr="005A5E3C" w:rsidRDefault="00E15ECC" w:rsidP="004E3DEB">
            <w:pPr>
              <w:spacing w:line="240" w:lineRule="auto"/>
              <w:jc w:val="center"/>
              <w:rPr>
                <w:highlight w:val="white"/>
              </w:rPr>
            </w:pPr>
            <w:r w:rsidRPr="005A5E3C">
              <w:rPr>
                <w:highlight w:val="white"/>
              </w:rPr>
              <w:t>Solar Radiation (</w:t>
            </w:r>
            <w:r w:rsidRPr="005A5E3C">
              <w:rPr>
                <w:highlight w:val="yellow"/>
              </w:rPr>
              <w:t>w/m</w:t>
            </w:r>
            <w:r w:rsidRPr="005A5E3C">
              <w:rPr>
                <w:highlight w:val="yellow"/>
                <w:vertAlign w:val="superscript"/>
              </w:rPr>
              <w:t>2</w:t>
            </w:r>
            <w:r w:rsidRPr="005A5E3C">
              <w:rPr>
                <w:highlight w:val="white"/>
              </w:rPr>
              <w:t>)</w:t>
            </w:r>
          </w:p>
        </w:tc>
      </w:tr>
      <w:tr w:rsidR="00E15ECC" w:rsidRPr="005A5E3C" w14:paraId="0D5E39D4" w14:textId="77777777" w:rsidTr="007F2DA1">
        <w:tc>
          <w:tcPr>
            <w:tcW w:w="1440" w:type="dxa"/>
            <w:vMerge/>
            <w:tcBorders>
              <w:top w:val="single" w:sz="4" w:space="0" w:color="000000"/>
              <w:left w:val="single" w:sz="4" w:space="0" w:color="auto"/>
            </w:tcBorders>
          </w:tcPr>
          <w:p w14:paraId="4F772C0D" w14:textId="77777777" w:rsidR="00E15ECC" w:rsidRPr="005A5E3C" w:rsidRDefault="00E15ECC" w:rsidP="00547AA1">
            <w:pPr>
              <w:widowControl w:val="0"/>
              <w:pBdr>
                <w:top w:val="nil"/>
                <w:left w:val="nil"/>
                <w:bottom w:val="nil"/>
                <w:right w:val="nil"/>
                <w:between w:val="nil"/>
              </w:pBdr>
              <w:spacing w:line="276" w:lineRule="auto"/>
              <w:rPr>
                <w:highlight w:val="white"/>
              </w:rPr>
            </w:pPr>
          </w:p>
        </w:tc>
        <w:tc>
          <w:tcPr>
            <w:tcW w:w="1231" w:type="dxa"/>
            <w:tcBorders>
              <w:top w:val="nil"/>
              <w:bottom w:val="single" w:sz="4" w:space="0" w:color="000000"/>
              <w:right w:val="nil"/>
            </w:tcBorders>
          </w:tcPr>
          <w:p w14:paraId="29E1D441" w14:textId="77777777" w:rsidR="00E15ECC" w:rsidRPr="005A5E3C" w:rsidRDefault="00E15ECC" w:rsidP="00547AA1">
            <w:pPr>
              <w:spacing w:line="240" w:lineRule="auto"/>
              <w:jc w:val="center"/>
              <w:rPr>
                <w:i/>
                <w:highlight w:val="white"/>
              </w:rPr>
            </w:pPr>
            <w:r w:rsidRPr="005A5E3C">
              <w:rPr>
                <w:i/>
                <w:highlight w:val="white"/>
              </w:rPr>
              <w:t>Mean</w:t>
            </w:r>
          </w:p>
        </w:tc>
        <w:tc>
          <w:tcPr>
            <w:tcW w:w="1464" w:type="dxa"/>
            <w:tcBorders>
              <w:top w:val="nil"/>
              <w:left w:val="nil"/>
              <w:bottom w:val="single" w:sz="4" w:space="0" w:color="000000"/>
            </w:tcBorders>
          </w:tcPr>
          <w:p w14:paraId="579879CF" w14:textId="77777777" w:rsidR="00E15ECC" w:rsidRPr="005A5E3C" w:rsidRDefault="00E15ECC" w:rsidP="00547AA1">
            <w:pPr>
              <w:spacing w:line="240" w:lineRule="auto"/>
              <w:jc w:val="center"/>
              <w:rPr>
                <w:i/>
                <w:highlight w:val="white"/>
              </w:rPr>
            </w:pPr>
            <w:r w:rsidRPr="005A5E3C">
              <w:rPr>
                <w:i/>
                <w:highlight w:val="white"/>
              </w:rPr>
              <w:t>SD</w:t>
            </w:r>
          </w:p>
        </w:tc>
        <w:tc>
          <w:tcPr>
            <w:tcW w:w="1208" w:type="dxa"/>
            <w:tcBorders>
              <w:top w:val="nil"/>
              <w:bottom w:val="single" w:sz="4" w:space="0" w:color="000000"/>
              <w:right w:val="nil"/>
            </w:tcBorders>
          </w:tcPr>
          <w:p w14:paraId="0F85DCE2" w14:textId="77777777" w:rsidR="00E15ECC" w:rsidRPr="005A5E3C" w:rsidRDefault="00E15ECC" w:rsidP="00547AA1">
            <w:pPr>
              <w:spacing w:line="240" w:lineRule="auto"/>
              <w:jc w:val="center"/>
              <w:rPr>
                <w:i/>
                <w:highlight w:val="white"/>
              </w:rPr>
            </w:pPr>
            <w:r w:rsidRPr="005A5E3C">
              <w:rPr>
                <w:i/>
                <w:highlight w:val="white"/>
              </w:rPr>
              <w:t>Mean</w:t>
            </w:r>
          </w:p>
        </w:tc>
        <w:tc>
          <w:tcPr>
            <w:tcW w:w="1336" w:type="dxa"/>
            <w:tcBorders>
              <w:top w:val="nil"/>
              <w:left w:val="nil"/>
              <w:bottom w:val="single" w:sz="4" w:space="0" w:color="000000"/>
              <w:right w:val="single" w:sz="4" w:space="0" w:color="auto"/>
            </w:tcBorders>
          </w:tcPr>
          <w:p w14:paraId="1D77860C" w14:textId="77777777" w:rsidR="00E15ECC" w:rsidRPr="005A5E3C" w:rsidRDefault="00E15ECC" w:rsidP="00547AA1">
            <w:pPr>
              <w:spacing w:line="240" w:lineRule="auto"/>
              <w:jc w:val="center"/>
              <w:rPr>
                <w:i/>
                <w:highlight w:val="white"/>
              </w:rPr>
            </w:pPr>
            <w:r w:rsidRPr="005A5E3C">
              <w:rPr>
                <w:i/>
                <w:highlight w:val="white"/>
              </w:rPr>
              <w:t>SD</w:t>
            </w:r>
          </w:p>
        </w:tc>
      </w:tr>
      <w:tr w:rsidR="00E15ECC" w:rsidRPr="005A5E3C" w14:paraId="3BCDF79C" w14:textId="77777777" w:rsidTr="007F2DA1">
        <w:tc>
          <w:tcPr>
            <w:tcW w:w="1440" w:type="dxa"/>
            <w:tcBorders>
              <w:top w:val="nil"/>
              <w:left w:val="single" w:sz="4" w:space="0" w:color="auto"/>
              <w:bottom w:val="nil"/>
            </w:tcBorders>
          </w:tcPr>
          <w:p w14:paraId="243BE507" w14:textId="77777777" w:rsidR="00E15ECC" w:rsidRPr="005A5E3C" w:rsidRDefault="00E15ECC" w:rsidP="00547AA1">
            <w:pPr>
              <w:spacing w:line="240" w:lineRule="auto"/>
              <w:jc w:val="center"/>
              <w:rPr>
                <w:highlight w:val="white"/>
              </w:rPr>
            </w:pPr>
            <w:r w:rsidRPr="005A5E3C">
              <w:rPr>
                <w:highlight w:val="white"/>
              </w:rPr>
              <w:t>1</w:t>
            </w:r>
          </w:p>
        </w:tc>
        <w:tc>
          <w:tcPr>
            <w:tcW w:w="1231" w:type="dxa"/>
            <w:tcBorders>
              <w:top w:val="nil"/>
              <w:bottom w:val="nil"/>
            </w:tcBorders>
          </w:tcPr>
          <w:p w14:paraId="28CE0A92" w14:textId="4758AFD1" w:rsidR="00E15ECC" w:rsidRPr="005A5E3C" w:rsidRDefault="007F2DA1" w:rsidP="00547AA1">
            <w:pPr>
              <w:spacing w:line="240" w:lineRule="auto"/>
              <w:jc w:val="center"/>
              <w:rPr>
                <w:highlight w:val="white"/>
              </w:rPr>
            </w:pPr>
            <w:r w:rsidRPr="005A5E3C">
              <w:rPr>
                <w:highlight w:val="white"/>
              </w:rPr>
              <w:t>5.78</w:t>
            </w:r>
          </w:p>
        </w:tc>
        <w:tc>
          <w:tcPr>
            <w:tcW w:w="1464" w:type="dxa"/>
            <w:tcBorders>
              <w:top w:val="nil"/>
              <w:bottom w:val="nil"/>
            </w:tcBorders>
          </w:tcPr>
          <w:p w14:paraId="03785264" w14:textId="7040F239" w:rsidR="00E15ECC" w:rsidRPr="005A5E3C" w:rsidRDefault="007F2DA1" w:rsidP="00547AA1">
            <w:pPr>
              <w:spacing w:line="240" w:lineRule="auto"/>
              <w:jc w:val="center"/>
              <w:rPr>
                <w:highlight w:val="white"/>
              </w:rPr>
            </w:pPr>
            <w:r w:rsidRPr="005A5E3C">
              <w:rPr>
                <w:highlight w:val="white"/>
              </w:rPr>
              <w:t>2.89</w:t>
            </w:r>
          </w:p>
        </w:tc>
        <w:tc>
          <w:tcPr>
            <w:tcW w:w="1208" w:type="dxa"/>
            <w:tcBorders>
              <w:top w:val="nil"/>
              <w:bottom w:val="nil"/>
            </w:tcBorders>
          </w:tcPr>
          <w:p w14:paraId="39FD8784" w14:textId="04A970AF" w:rsidR="00E15ECC" w:rsidRPr="005A5E3C" w:rsidRDefault="007F2DA1" w:rsidP="00547AA1">
            <w:pPr>
              <w:spacing w:line="240" w:lineRule="auto"/>
              <w:jc w:val="center"/>
              <w:rPr>
                <w:highlight w:val="white"/>
              </w:rPr>
            </w:pPr>
            <w:r w:rsidRPr="005A5E3C">
              <w:t>600755</w:t>
            </w:r>
          </w:p>
        </w:tc>
        <w:tc>
          <w:tcPr>
            <w:tcW w:w="1336" w:type="dxa"/>
            <w:tcBorders>
              <w:top w:val="nil"/>
              <w:bottom w:val="nil"/>
              <w:right w:val="single" w:sz="4" w:space="0" w:color="auto"/>
            </w:tcBorders>
          </w:tcPr>
          <w:p w14:paraId="4E44ADD7" w14:textId="13A3A1E4" w:rsidR="00E15ECC" w:rsidRPr="005A5E3C" w:rsidRDefault="007F2DA1" w:rsidP="00547AA1">
            <w:pPr>
              <w:spacing w:line="240" w:lineRule="auto"/>
              <w:jc w:val="center"/>
              <w:rPr>
                <w:highlight w:val="white"/>
              </w:rPr>
            </w:pPr>
            <w:r w:rsidRPr="005A5E3C">
              <w:t>5048</w:t>
            </w:r>
          </w:p>
        </w:tc>
      </w:tr>
      <w:tr w:rsidR="00E15ECC" w:rsidRPr="005A5E3C" w14:paraId="7A4073FA" w14:textId="77777777" w:rsidTr="007F2DA1">
        <w:trPr>
          <w:trHeight w:val="83"/>
        </w:trPr>
        <w:tc>
          <w:tcPr>
            <w:tcW w:w="1440" w:type="dxa"/>
            <w:tcBorders>
              <w:top w:val="nil"/>
              <w:left w:val="single" w:sz="4" w:space="0" w:color="auto"/>
              <w:bottom w:val="nil"/>
            </w:tcBorders>
          </w:tcPr>
          <w:p w14:paraId="67A0E1BA" w14:textId="77777777" w:rsidR="00E15ECC" w:rsidRPr="005A5E3C" w:rsidRDefault="00E15ECC" w:rsidP="00547AA1">
            <w:pPr>
              <w:spacing w:line="240" w:lineRule="auto"/>
              <w:jc w:val="center"/>
              <w:rPr>
                <w:highlight w:val="white"/>
              </w:rPr>
            </w:pPr>
            <w:r w:rsidRPr="005A5E3C">
              <w:rPr>
                <w:highlight w:val="white"/>
              </w:rPr>
              <w:t>2</w:t>
            </w:r>
          </w:p>
        </w:tc>
        <w:tc>
          <w:tcPr>
            <w:tcW w:w="1231" w:type="dxa"/>
            <w:tcBorders>
              <w:top w:val="nil"/>
              <w:bottom w:val="nil"/>
            </w:tcBorders>
          </w:tcPr>
          <w:p w14:paraId="22009668" w14:textId="136F00E6" w:rsidR="00E15ECC" w:rsidRPr="005A5E3C" w:rsidRDefault="007F2DA1" w:rsidP="00547AA1">
            <w:pPr>
              <w:spacing w:line="240" w:lineRule="auto"/>
              <w:jc w:val="center"/>
              <w:rPr>
                <w:highlight w:val="white"/>
              </w:rPr>
            </w:pPr>
            <w:r w:rsidRPr="005A5E3C">
              <w:rPr>
                <w:highlight w:val="white"/>
              </w:rPr>
              <w:t>3.07</w:t>
            </w:r>
          </w:p>
        </w:tc>
        <w:tc>
          <w:tcPr>
            <w:tcW w:w="1464" w:type="dxa"/>
            <w:tcBorders>
              <w:top w:val="nil"/>
              <w:bottom w:val="nil"/>
            </w:tcBorders>
          </w:tcPr>
          <w:p w14:paraId="0B96D499" w14:textId="7B87E30D" w:rsidR="00E15ECC" w:rsidRPr="005A5E3C" w:rsidRDefault="007F2DA1" w:rsidP="00547AA1">
            <w:pPr>
              <w:spacing w:line="240" w:lineRule="auto"/>
              <w:jc w:val="center"/>
              <w:rPr>
                <w:highlight w:val="white"/>
              </w:rPr>
            </w:pPr>
            <w:r w:rsidRPr="005A5E3C">
              <w:rPr>
                <w:highlight w:val="white"/>
              </w:rPr>
              <w:t>2.13</w:t>
            </w:r>
          </w:p>
        </w:tc>
        <w:tc>
          <w:tcPr>
            <w:tcW w:w="1208" w:type="dxa"/>
            <w:tcBorders>
              <w:top w:val="nil"/>
              <w:bottom w:val="nil"/>
            </w:tcBorders>
          </w:tcPr>
          <w:p w14:paraId="3466A9A1" w14:textId="4C8FF933" w:rsidR="00E15ECC" w:rsidRPr="005A5E3C" w:rsidRDefault="007F2DA1" w:rsidP="00547AA1">
            <w:pPr>
              <w:spacing w:line="240" w:lineRule="auto"/>
              <w:jc w:val="center"/>
              <w:rPr>
                <w:highlight w:val="white"/>
              </w:rPr>
            </w:pPr>
            <w:r w:rsidRPr="005A5E3C">
              <w:t>605349</w:t>
            </w:r>
          </w:p>
        </w:tc>
        <w:tc>
          <w:tcPr>
            <w:tcW w:w="1336" w:type="dxa"/>
            <w:tcBorders>
              <w:top w:val="nil"/>
              <w:bottom w:val="nil"/>
              <w:right w:val="single" w:sz="4" w:space="0" w:color="auto"/>
            </w:tcBorders>
          </w:tcPr>
          <w:p w14:paraId="61865A3B" w14:textId="3DA2E223" w:rsidR="00E15ECC" w:rsidRPr="005A5E3C" w:rsidRDefault="007F2DA1" w:rsidP="00547AA1">
            <w:pPr>
              <w:spacing w:line="240" w:lineRule="auto"/>
              <w:jc w:val="center"/>
              <w:rPr>
                <w:highlight w:val="white"/>
              </w:rPr>
            </w:pPr>
            <w:r w:rsidRPr="005A5E3C">
              <w:rPr>
                <w:highlight w:val="white"/>
              </w:rPr>
              <w:t>3931</w:t>
            </w:r>
          </w:p>
        </w:tc>
      </w:tr>
      <w:tr w:rsidR="00E15ECC" w:rsidRPr="005A5E3C" w14:paraId="05D7DF66" w14:textId="77777777" w:rsidTr="007F2DA1">
        <w:tc>
          <w:tcPr>
            <w:tcW w:w="1440" w:type="dxa"/>
            <w:tcBorders>
              <w:top w:val="nil"/>
              <w:left w:val="single" w:sz="4" w:space="0" w:color="auto"/>
              <w:bottom w:val="single" w:sz="4" w:space="0" w:color="auto"/>
            </w:tcBorders>
          </w:tcPr>
          <w:p w14:paraId="15AE4944" w14:textId="77777777" w:rsidR="00E15ECC" w:rsidRPr="005A5E3C" w:rsidRDefault="00E15ECC" w:rsidP="00547AA1">
            <w:pPr>
              <w:spacing w:line="240" w:lineRule="auto"/>
              <w:jc w:val="center"/>
              <w:rPr>
                <w:highlight w:val="white"/>
              </w:rPr>
            </w:pPr>
            <w:r w:rsidRPr="005A5E3C">
              <w:rPr>
                <w:highlight w:val="white"/>
              </w:rPr>
              <w:t>3</w:t>
            </w:r>
          </w:p>
        </w:tc>
        <w:tc>
          <w:tcPr>
            <w:tcW w:w="1231" w:type="dxa"/>
            <w:tcBorders>
              <w:top w:val="nil"/>
              <w:bottom w:val="single" w:sz="4" w:space="0" w:color="auto"/>
            </w:tcBorders>
          </w:tcPr>
          <w:p w14:paraId="5A3D6A87" w14:textId="216DCBA3" w:rsidR="00E15ECC" w:rsidRPr="005A5E3C" w:rsidRDefault="007F2DA1" w:rsidP="00547AA1">
            <w:pPr>
              <w:spacing w:line="240" w:lineRule="auto"/>
              <w:jc w:val="center"/>
              <w:rPr>
                <w:highlight w:val="white"/>
              </w:rPr>
            </w:pPr>
            <w:r w:rsidRPr="005A5E3C">
              <w:rPr>
                <w:highlight w:val="white"/>
              </w:rPr>
              <w:t>1.82</w:t>
            </w:r>
          </w:p>
        </w:tc>
        <w:tc>
          <w:tcPr>
            <w:tcW w:w="1464" w:type="dxa"/>
            <w:tcBorders>
              <w:top w:val="nil"/>
              <w:bottom w:val="single" w:sz="4" w:space="0" w:color="auto"/>
            </w:tcBorders>
          </w:tcPr>
          <w:p w14:paraId="012C990F" w14:textId="04339C87" w:rsidR="00E15ECC" w:rsidRPr="005A5E3C" w:rsidRDefault="007F2DA1" w:rsidP="00547AA1">
            <w:pPr>
              <w:spacing w:line="240" w:lineRule="auto"/>
              <w:jc w:val="center"/>
              <w:rPr>
                <w:highlight w:val="white"/>
              </w:rPr>
            </w:pPr>
            <w:r w:rsidRPr="005A5E3C">
              <w:rPr>
                <w:highlight w:val="white"/>
              </w:rPr>
              <w:t>0.782</w:t>
            </w:r>
          </w:p>
        </w:tc>
        <w:tc>
          <w:tcPr>
            <w:tcW w:w="1208" w:type="dxa"/>
            <w:tcBorders>
              <w:top w:val="nil"/>
              <w:bottom w:val="single" w:sz="4" w:space="0" w:color="auto"/>
            </w:tcBorders>
          </w:tcPr>
          <w:p w14:paraId="26F88A06" w14:textId="53BE3327" w:rsidR="00E15ECC" w:rsidRPr="005A5E3C" w:rsidRDefault="007F2DA1" w:rsidP="00547AA1">
            <w:pPr>
              <w:spacing w:line="240" w:lineRule="auto"/>
              <w:jc w:val="center"/>
              <w:rPr>
                <w:highlight w:val="white"/>
              </w:rPr>
            </w:pPr>
            <w:r w:rsidRPr="005A5E3C">
              <w:t>604147</w:t>
            </w:r>
          </w:p>
        </w:tc>
        <w:tc>
          <w:tcPr>
            <w:tcW w:w="1336" w:type="dxa"/>
            <w:tcBorders>
              <w:top w:val="nil"/>
              <w:bottom w:val="single" w:sz="4" w:space="0" w:color="auto"/>
              <w:right w:val="single" w:sz="4" w:space="0" w:color="auto"/>
            </w:tcBorders>
          </w:tcPr>
          <w:p w14:paraId="27D3DD27" w14:textId="2FD092E6" w:rsidR="00E15ECC" w:rsidRPr="005A5E3C" w:rsidRDefault="007F2DA1" w:rsidP="00547AA1">
            <w:pPr>
              <w:spacing w:line="240" w:lineRule="auto"/>
              <w:jc w:val="center"/>
              <w:rPr>
                <w:highlight w:val="white"/>
              </w:rPr>
            </w:pPr>
            <w:r w:rsidRPr="005A5E3C">
              <w:rPr>
                <w:highlight w:val="white"/>
              </w:rPr>
              <w:t>1782</w:t>
            </w:r>
          </w:p>
        </w:tc>
      </w:tr>
    </w:tbl>
    <w:p w14:paraId="6F2C649E" w14:textId="77777777" w:rsidR="003F25E5" w:rsidRPr="005A5E3C" w:rsidRDefault="003F25E5">
      <w:pPr>
        <w:rPr>
          <w:highlight w:val="white"/>
        </w:rPr>
      </w:pPr>
    </w:p>
    <w:sectPr w:rsidR="003F25E5" w:rsidRPr="005A5E3C" w:rsidSect="00D63E3C">
      <w:pgSz w:w="12240" w:h="15840"/>
      <w:pgMar w:top="1440" w:right="1440" w:bottom="1440" w:left="1440" w:header="720" w:footer="720" w:gutter="0"/>
      <w:lnNumType w:countBy="1" w:restart="continuous"/>
      <w:pgNumType w:start="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97" w:author="Katherine Hayes" w:date="2024-08-19T10:00:00Z" w:initials="KH">
    <w:p w14:paraId="5C24478B" w14:textId="09AA9AEE" w:rsidR="00102414" w:rsidRDefault="00102414">
      <w:pPr>
        <w:pStyle w:val="CommentText"/>
      </w:pPr>
      <w:r>
        <w:rPr>
          <w:rStyle w:val="CommentReference"/>
        </w:rPr>
        <w:annotationRef/>
      </w:r>
      <w:r>
        <w:t>Wording confusing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2447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10F9835" w16cex:dateUtc="2024-08-19T15: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24478B" w16cid:durableId="010F98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BCDEE" w14:textId="77777777" w:rsidR="007C3B14" w:rsidRDefault="007C3B14">
      <w:pPr>
        <w:spacing w:line="240" w:lineRule="auto"/>
      </w:pPr>
      <w:r>
        <w:separator/>
      </w:r>
    </w:p>
  </w:endnote>
  <w:endnote w:type="continuationSeparator" w:id="0">
    <w:p w14:paraId="02F6B182" w14:textId="77777777" w:rsidR="007C3B14" w:rsidRDefault="007C3B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F32737A8-1946-DE4C-96A8-BF9627FC774F}"/>
    <w:embedBold r:id="rId2" w:fontKey="{59FF3C84-F81C-8249-8861-46B7FFBB801C}"/>
    <w:embedItalic r:id="rId3" w:fontKey="{C1544B50-4298-0543-B47E-EA975A931024}"/>
    <w:embedBoldItalic r:id="rId4" w:fontKey="{CF0F3C18-9454-8344-8735-C277D1FE132D}"/>
  </w:font>
  <w:font w:name="Calibri">
    <w:panose1 w:val="020F0502020204030204"/>
    <w:charset w:val="00"/>
    <w:family w:val="swiss"/>
    <w:pitch w:val="variable"/>
    <w:sig w:usb0="E4002EFF" w:usb1="C200247B" w:usb2="00000009" w:usb3="00000000" w:csb0="000001FF" w:csb1="00000000"/>
    <w:embedRegular r:id="rId5" w:fontKey="{A011FC74-4883-3D4B-AF05-6D8A18FA8F76}"/>
    <w:embedItalic r:id="rId6" w:fontKey="{7531D20E-D8D8-9840-9F7B-A05EDCAD7F65}"/>
    <w:embedBoldItalic r:id="rId7" w:fontKey="{7B142023-ECA5-1A43-BC7C-B27AD7D43BB7}"/>
  </w:font>
  <w:font w:name="Roboto">
    <w:panose1 w:val="020B0604020202020204"/>
    <w:charset w:val="00"/>
    <w:family w:val="auto"/>
    <w:pitch w:val="variable"/>
    <w:sig w:usb0="E0000AFF" w:usb1="5000217F" w:usb2="00000021" w:usb3="00000000" w:csb0="0000019F" w:csb1="00000000"/>
    <w:embedRegular r:id="rId8" w:fontKey="{C059A351-F1D8-5B4C-83B9-6E3CA1D2CA31}"/>
  </w:font>
  <w:font w:name="Cambria Math">
    <w:panose1 w:val="02040503050406030204"/>
    <w:charset w:val="00"/>
    <w:family w:val="roman"/>
    <w:pitch w:val="variable"/>
    <w:sig w:usb0="E00002FF" w:usb1="420024FF" w:usb2="00000000" w:usb3="00000000" w:csb0="0000019F" w:csb1="00000000"/>
    <w:embedItalic r:id="rId9" w:fontKey="{03638758-AEA7-3541-8D66-8BB39954D5B4}"/>
  </w:font>
  <w:font w:name="Calibri Light">
    <w:panose1 w:val="020F0302020204030204"/>
    <w:charset w:val="00"/>
    <w:family w:val="swiss"/>
    <w:pitch w:val="variable"/>
    <w:sig w:usb0="E4002EFF" w:usb1="C200247B" w:usb2="00000009" w:usb3="00000000" w:csb0="000001FF" w:csb1="00000000"/>
    <w:embedRegular r:id="rId10" w:fontKey="{80A8C0C2-6249-A34A-922B-AAD55789DC6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372023" w14:textId="77777777" w:rsidR="007C3B14" w:rsidRDefault="007C3B14">
      <w:pPr>
        <w:spacing w:line="240" w:lineRule="auto"/>
      </w:pPr>
      <w:r>
        <w:separator/>
      </w:r>
    </w:p>
  </w:footnote>
  <w:footnote w:type="continuationSeparator" w:id="0">
    <w:p w14:paraId="20B71690" w14:textId="77777777" w:rsidR="007C3B14" w:rsidRDefault="007C3B1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7D" w14:textId="79FB4AF7" w:rsidR="003F25E5" w:rsidRDefault="003F25E5">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83979"/>
    <w:multiLevelType w:val="hybridMultilevel"/>
    <w:tmpl w:val="1F30F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E3D0B44"/>
    <w:multiLevelType w:val="hybridMultilevel"/>
    <w:tmpl w:val="9D06895C"/>
    <w:lvl w:ilvl="0" w:tplc="6E86915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5126625">
    <w:abstractNumId w:val="0"/>
  </w:num>
  <w:num w:numId="2" w16cid:durableId="34918462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erine Hayes">
    <w15:presenceInfo w15:providerId="None" w15:userId="Katherine Hay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5E5"/>
    <w:rsid w:val="00001244"/>
    <w:rsid w:val="00004938"/>
    <w:rsid w:val="00004D3A"/>
    <w:rsid w:val="00017D2E"/>
    <w:rsid w:val="0003773D"/>
    <w:rsid w:val="000529ED"/>
    <w:rsid w:val="00054609"/>
    <w:rsid w:val="00057606"/>
    <w:rsid w:val="00064CA1"/>
    <w:rsid w:val="0008017D"/>
    <w:rsid w:val="000836AC"/>
    <w:rsid w:val="000C19BD"/>
    <w:rsid w:val="000D420B"/>
    <w:rsid w:val="00102414"/>
    <w:rsid w:val="00123386"/>
    <w:rsid w:val="00125303"/>
    <w:rsid w:val="00165AFC"/>
    <w:rsid w:val="00175073"/>
    <w:rsid w:val="00175F8C"/>
    <w:rsid w:val="001A1935"/>
    <w:rsid w:val="001A5B26"/>
    <w:rsid w:val="001D23CD"/>
    <w:rsid w:val="001D313F"/>
    <w:rsid w:val="0020430E"/>
    <w:rsid w:val="002252B9"/>
    <w:rsid w:val="00230A0F"/>
    <w:rsid w:val="00233224"/>
    <w:rsid w:val="0024141E"/>
    <w:rsid w:val="002C3A3F"/>
    <w:rsid w:val="002F34AD"/>
    <w:rsid w:val="00336D14"/>
    <w:rsid w:val="00353293"/>
    <w:rsid w:val="003735B3"/>
    <w:rsid w:val="003F25E5"/>
    <w:rsid w:val="0040748B"/>
    <w:rsid w:val="00425029"/>
    <w:rsid w:val="0049684F"/>
    <w:rsid w:val="004A5C7C"/>
    <w:rsid w:val="004E3DEB"/>
    <w:rsid w:val="004F4726"/>
    <w:rsid w:val="00504B7E"/>
    <w:rsid w:val="00536A86"/>
    <w:rsid w:val="00550D79"/>
    <w:rsid w:val="00562269"/>
    <w:rsid w:val="00576434"/>
    <w:rsid w:val="005A5E3C"/>
    <w:rsid w:val="005B38C0"/>
    <w:rsid w:val="005B7F76"/>
    <w:rsid w:val="005D0B1A"/>
    <w:rsid w:val="005D267B"/>
    <w:rsid w:val="006024C0"/>
    <w:rsid w:val="00644CFF"/>
    <w:rsid w:val="00660FE8"/>
    <w:rsid w:val="0066201E"/>
    <w:rsid w:val="006719D3"/>
    <w:rsid w:val="006974CA"/>
    <w:rsid w:val="006B2B69"/>
    <w:rsid w:val="0073375A"/>
    <w:rsid w:val="007A6E7C"/>
    <w:rsid w:val="007C3B14"/>
    <w:rsid w:val="007F2DA1"/>
    <w:rsid w:val="00801423"/>
    <w:rsid w:val="00802715"/>
    <w:rsid w:val="0081194F"/>
    <w:rsid w:val="00863E45"/>
    <w:rsid w:val="00893E5D"/>
    <w:rsid w:val="008B7892"/>
    <w:rsid w:val="008E0B3B"/>
    <w:rsid w:val="008E159A"/>
    <w:rsid w:val="00902151"/>
    <w:rsid w:val="00960715"/>
    <w:rsid w:val="009616D1"/>
    <w:rsid w:val="00967EFF"/>
    <w:rsid w:val="009A5BD1"/>
    <w:rsid w:val="009B07A9"/>
    <w:rsid w:val="009C285D"/>
    <w:rsid w:val="009D7E7A"/>
    <w:rsid w:val="009E3B7C"/>
    <w:rsid w:val="00A177B7"/>
    <w:rsid w:val="00A35CDF"/>
    <w:rsid w:val="00A404D2"/>
    <w:rsid w:val="00A47057"/>
    <w:rsid w:val="00A56503"/>
    <w:rsid w:val="00A619A3"/>
    <w:rsid w:val="00A700E6"/>
    <w:rsid w:val="00AA0554"/>
    <w:rsid w:val="00AA1814"/>
    <w:rsid w:val="00AA2AA9"/>
    <w:rsid w:val="00AB63BC"/>
    <w:rsid w:val="00AC60CC"/>
    <w:rsid w:val="00AD0128"/>
    <w:rsid w:val="00AE6B70"/>
    <w:rsid w:val="00AF407B"/>
    <w:rsid w:val="00B302D9"/>
    <w:rsid w:val="00B455F2"/>
    <w:rsid w:val="00B47D3A"/>
    <w:rsid w:val="00B618AF"/>
    <w:rsid w:val="00B91E2C"/>
    <w:rsid w:val="00B926F6"/>
    <w:rsid w:val="00BB20B9"/>
    <w:rsid w:val="00BC2AA5"/>
    <w:rsid w:val="00BE4134"/>
    <w:rsid w:val="00C52DFF"/>
    <w:rsid w:val="00C61D78"/>
    <w:rsid w:val="00C87316"/>
    <w:rsid w:val="00CA6A53"/>
    <w:rsid w:val="00D63E3C"/>
    <w:rsid w:val="00D7047A"/>
    <w:rsid w:val="00D82138"/>
    <w:rsid w:val="00D85453"/>
    <w:rsid w:val="00D86D52"/>
    <w:rsid w:val="00DC2EFD"/>
    <w:rsid w:val="00DD66F7"/>
    <w:rsid w:val="00E03AE9"/>
    <w:rsid w:val="00E0455A"/>
    <w:rsid w:val="00E0491F"/>
    <w:rsid w:val="00E15ECC"/>
    <w:rsid w:val="00E24E76"/>
    <w:rsid w:val="00E5558E"/>
    <w:rsid w:val="00E7025B"/>
    <w:rsid w:val="00EC3A4D"/>
    <w:rsid w:val="00EE34AF"/>
    <w:rsid w:val="00EF7C4C"/>
    <w:rsid w:val="00F17919"/>
    <w:rsid w:val="00F92C8A"/>
    <w:rsid w:val="00FC014C"/>
    <w:rsid w:val="00FC0690"/>
    <w:rsid w:val="00FC4C12"/>
    <w:rsid w:val="00FD674E"/>
    <w:rsid w:val="00FD733D"/>
    <w:rsid w:val="00FE18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874AF"/>
  <w15:docId w15:val="{D660681B-8C4C-41F0-AFE3-9B39BA6C6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D27"/>
  </w:style>
  <w:style w:type="paragraph" w:styleId="Heading1">
    <w:name w:val="heading 1"/>
    <w:basedOn w:val="Normal"/>
    <w:next w:val="Normal"/>
    <w:link w:val="Heading1Char"/>
    <w:uiPriority w:val="9"/>
    <w:qFormat/>
    <w:rsid w:val="004F15A0"/>
    <w:pPr>
      <w:keepNext/>
      <w:keepLines/>
      <w:outlineLvl w:val="0"/>
    </w:pPr>
    <w:rPr>
      <w:rFonts w:cstheme="majorBidi"/>
      <w:b/>
      <w:color w:val="000000" w:themeColor="text1"/>
      <w:szCs w:val="32"/>
    </w:rPr>
  </w:style>
  <w:style w:type="paragraph" w:styleId="Heading2">
    <w:name w:val="heading 2"/>
    <w:basedOn w:val="Normal"/>
    <w:next w:val="Normal"/>
    <w:link w:val="Heading2Char"/>
    <w:uiPriority w:val="9"/>
    <w:unhideWhenUsed/>
    <w:qFormat/>
    <w:rsid w:val="0028459D"/>
    <w:pPr>
      <w:keepNext/>
      <w:keepLines/>
      <w:spacing w:before="40"/>
      <w:outlineLvl w:val="1"/>
    </w:pPr>
    <w:rPr>
      <w:rFonts w:eastAsiaTheme="majorEastAsia" w:cstheme="majorBidi"/>
      <w:b/>
      <w:i/>
      <w:color w:val="000000" w:themeColor="text1"/>
      <w:szCs w:val="26"/>
    </w:rPr>
  </w:style>
  <w:style w:type="paragraph" w:styleId="Heading3">
    <w:name w:val="heading 3"/>
    <w:basedOn w:val="Normal"/>
    <w:next w:val="Normal"/>
    <w:link w:val="Heading3Char"/>
    <w:uiPriority w:val="9"/>
    <w:unhideWhenUsed/>
    <w:qFormat/>
    <w:rsid w:val="0072677A"/>
    <w:pPr>
      <w:keepNext/>
      <w:keepLines/>
      <w:spacing w:before="40"/>
      <w:outlineLvl w:val="2"/>
    </w:pPr>
    <w:rPr>
      <w:rFonts w:eastAsiaTheme="majorEastAsia"/>
      <w:i/>
      <w:iCs/>
      <w:color w:val="000000" w:themeColor="text1"/>
    </w:rPr>
  </w:style>
  <w:style w:type="paragraph" w:styleId="Heading4">
    <w:name w:val="heading 4"/>
    <w:basedOn w:val="Normal"/>
    <w:next w:val="Normal"/>
    <w:link w:val="Heading4Char"/>
    <w:uiPriority w:val="9"/>
    <w:unhideWhenUsed/>
    <w:qFormat/>
    <w:rsid w:val="00C93A09"/>
    <w:pPr>
      <w:keepNext/>
      <w:keepLines/>
      <w:spacing w:before="40"/>
      <w:outlineLvl w:val="3"/>
    </w:pPr>
    <w:rPr>
      <w:rFonts w:asciiTheme="minorHAnsi" w:eastAsiaTheme="majorEastAsia" w:hAnsiTheme="minorHAnsi" w:cstheme="minorHAnsi"/>
      <w:b/>
      <w:i/>
      <w:iCs/>
      <w:color w:val="000000" w:themeColor="text1"/>
      <w:sz w:val="22"/>
    </w:rPr>
  </w:style>
  <w:style w:type="paragraph" w:styleId="Heading5">
    <w:name w:val="heading 5"/>
    <w:basedOn w:val="Normal"/>
    <w:next w:val="Normal"/>
    <w:uiPriority w:val="9"/>
    <w:unhideWhenUsed/>
    <w:qFormat/>
    <w:rsid w:val="0091187C"/>
    <w:pPr>
      <w:keepNext/>
      <w:keepLines/>
      <w:outlineLvl w:val="4"/>
    </w:pPr>
    <w:rPr>
      <w:i/>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F15A0"/>
    <w:rPr>
      <w:rFonts w:cstheme="majorBidi"/>
      <w:b/>
      <w:color w:val="000000" w:themeColor="text1"/>
      <w:szCs w:val="32"/>
    </w:rPr>
  </w:style>
  <w:style w:type="character" w:customStyle="1" w:styleId="Heading2Char">
    <w:name w:val="Heading 2 Char"/>
    <w:basedOn w:val="DefaultParagraphFont"/>
    <w:link w:val="Heading2"/>
    <w:uiPriority w:val="9"/>
    <w:rsid w:val="0028459D"/>
    <w:rPr>
      <w:rFonts w:eastAsiaTheme="majorEastAsia" w:cstheme="majorBidi"/>
      <w:b/>
      <w:i/>
      <w:color w:val="000000" w:themeColor="text1"/>
      <w:szCs w:val="26"/>
    </w:rPr>
  </w:style>
  <w:style w:type="character" w:customStyle="1" w:styleId="Heading3Char">
    <w:name w:val="Heading 3 Char"/>
    <w:basedOn w:val="DefaultParagraphFont"/>
    <w:link w:val="Heading3"/>
    <w:uiPriority w:val="9"/>
    <w:rsid w:val="0072677A"/>
    <w:rPr>
      <w:rFonts w:ascii="Times New Roman" w:eastAsiaTheme="majorEastAsia" w:hAnsi="Times New Roman" w:cs="Times New Roman"/>
      <w:i/>
      <w:iCs/>
      <w:color w:val="000000" w:themeColor="text1"/>
    </w:rPr>
  </w:style>
  <w:style w:type="character" w:customStyle="1" w:styleId="Heading4Char">
    <w:name w:val="Heading 4 Char"/>
    <w:basedOn w:val="DefaultParagraphFont"/>
    <w:link w:val="Heading4"/>
    <w:uiPriority w:val="9"/>
    <w:rsid w:val="00C93A09"/>
    <w:rPr>
      <w:rFonts w:eastAsiaTheme="majorEastAsia" w:cstheme="minorHAnsi"/>
      <w:b/>
      <w:i/>
      <w:iCs/>
      <w:color w:val="000000" w:themeColor="text1"/>
      <w:sz w:val="22"/>
    </w:rPr>
  </w:style>
  <w:style w:type="paragraph" w:styleId="Subtitle">
    <w:name w:val="Subtitle"/>
    <w:basedOn w:val="Normal"/>
    <w:next w:val="Normal"/>
    <w:link w:val="SubtitleChar"/>
    <w:uiPriority w:val="11"/>
    <w:qFormat/>
    <w:pPr>
      <w:spacing w:after="160"/>
    </w:pPr>
    <w:rPr>
      <w:rFonts w:ascii="Calibri" w:eastAsia="Calibri" w:hAnsi="Calibri" w:cs="Calibri"/>
      <w:color w:val="5A5A5A"/>
      <w:sz w:val="22"/>
      <w:szCs w:val="22"/>
    </w:rPr>
  </w:style>
  <w:style w:type="character" w:customStyle="1" w:styleId="SubtitleChar">
    <w:name w:val="Subtitle Char"/>
    <w:basedOn w:val="DefaultParagraphFont"/>
    <w:link w:val="Subtitle"/>
    <w:uiPriority w:val="11"/>
    <w:rsid w:val="00C93A09"/>
    <w:rPr>
      <w:rFonts w:eastAsiaTheme="minorEastAsia"/>
      <w:color w:val="5A5A5A" w:themeColor="text1" w:themeTint="A5"/>
      <w:spacing w:val="15"/>
      <w:sz w:val="22"/>
      <w:szCs w:val="22"/>
    </w:rPr>
  </w:style>
  <w:style w:type="paragraph" w:styleId="ListParagraph">
    <w:name w:val="List Paragraph"/>
    <w:basedOn w:val="Normal"/>
    <w:uiPriority w:val="34"/>
    <w:qFormat/>
    <w:rsid w:val="00C93A09"/>
    <w:pPr>
      <w:ind w:left="720"/>
      <w:contextualSpacing/>
    </w:pPr>
    <w:rPr>
      <w:rFonts w:asciiTheme="minorHAnsi" w:eastAsiaTheme="minorHAnsi" w:hAnsiTheme="minorHAnsi" w:cstheme="minorBidi"/>
      <w:sz w:val="22"/>
    </w:rPr>
  </w:style>
  <w:style w:type="paragraph" w:styleId="NoSpacing">
    <w:name w:val="No Spacing"/>
    <w:link w:val="NoSpacingChar"/>
    <w:uiPriority w:val="1"/>
    <w:qFormat/>
    <w:rsid w:val="00C93A09"/>
    <w:rPr>
      <w:rFonts w:eastAsiaTheme="minorEastAsia"/>
      <w:sz w:val="22"/>
      <w:szCs w:val="22"/>
      <w:lang w:eastAsia="zh-CN"/>
    </w:rPr>
  </w:style>
  <w:style w:type="character" w:customStyle="1" w:styleId="NoSpacingChar">
    <w:name w:val="No Spacing Char"/>
    <w:basedOn w:val="DefaultParagraphFont"/>
    <w:link w:val="NoSpacing"/>
    <w:uiPriority w:val="1"/>
    <w:rsid w:val="00C93A09"/>
    <w:rPr>
      <w:rFonts w:eastAsiaTheme="minorEastAsia"/>
      <w:sz w:val="22"/>
      <w:szCs w:val="22"/>
      <w:lang w:eastAsia="zh-CN"/>
    </w:rPr>
  </w:style>
  <w:style w:type="table" w:styleId="TableGrid">
    <w:name w:val="Table Grid"/>
    <w:basedOn w:val="TableNormal"/>
    <w:uiPriority w:val="39"/>
    <w:rsid w:val="00C93A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BD2435"/>
  </w:style>
  <w:style w:type="character" w:styleId="CommentReference">
    <w:name w:val="annotation reference"/>
    <w:basedOn w:val="DefaultParagraphFont"/>
    <w:uiPriority w:val="99"/>
    <w:semiHidden/>
    <w:unhideWhenUsed/>
    <w:rsid w:val="00012762"/>
    <w:rPr>
      <w:sz w:val="16"/>
      <w:szCs w:val="16"/>
    </w:rPr>
  </w:style>
  <w:style w:type="paragraph" w:styleId="CommentText">
    <w:name w:val="annotation text"/>
    <w:basedOn w:val="Normal"/>
    <w:link w:val="CommentTextChar"/>
    <w:uiPriority w:val="99"/>
    <w:unhideWhenUsed/>
    <w:rsid w:val="00012762"/>
    <w:rPr>
      <w:sz w:val="20"/>
      <w:szCs w:val="20"/>
    </w:rPr>
  </w:style>
  <w:style w:type="character" w:customStyle="1" w:styleId="CommentTextChar">
    <w:name w:val="Comment Text Char"/>
    <w:basedOn w:val="DefaultParagraphFont"/>
    <w:link w:val="CommentText"/>
    <w:uiPriority w:val="99"/>
    <w:rsid w:val="00012762"/>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12762"/>
    <w:rPr>
      <w:b/>
      <w:bCs/>
    </w:rPr>
  </w:style>
  <w:style w:type="character" w:customStyle="1" w:styleId="CommentSubjectChar">
    <w:name w:val="Comment Subject Char"/>
    <w:basedOn w:val="CommentTextChar"/>
    <w:link w:val="CommentSubject"/>
    <w:uiPriority w:val="99"/>
    <w:semiHidden/>
    <w:rsid w:val="00012762"/>
    <w:rPr>
      <w:rFonts w:ascii="Times New Roman" w:eastAsia="Times New Roman" w:hAnsi="Times New Roman" w:cs="Times New Roman"/>
      <w:b/>
      <w:bCs/>
      <w:sz w:val="20"/>
      <w:szCs w:val="20"/>
    </w:rPr>
  </w:style>
  <w:style w:type="table" w:customStyle="1" w:styleId="1">
    <w:name w:val="1"/>
    <w:basedOn w:val="TableNormal"/>
    <w:tblPr>
      <w:tblStyleRowBandSize w:val="1"/>
      <w:tblStyleColBandSize w:val="1"/>
      <w:tblCellMar>
        <w:left w:w="0" w:type="dxa"/>
        <w:right w:w="0" w:type="dxa"/>
      </w:tblCellMar>
    </w:tblPr>
  </w:style>
  <w:style w:type="table" w:styleId="PlainTable2">
    <w:name w:val="Plain Table 2"/>
    <w:basedOn w:val="TableNormal"/>
    <w:uiPriority w:val="42"/>
    <w:rsid w:val="006D712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on">
    <w:name w:val="Revision"/>
    <w:hidden/>
    <w:uiPriority w:val="99"/>
    <w:semiHidden/>
    <w:rsid w:val="0091187C"/>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0" w:type="dxa"/>
        <w:right w:w="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left w:w="0" w:type="dxa"/>
        <w:right w:w="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D63E3C"/>
    <w:rPr>
      <w:color w:val="0563C1" w:themeColor="hyperlink"/>
      <w:u w:val="single"/>
    </w:rPr>
  </w:style>
  <w:style w:type="paragraph" w:styleId="Header">
    <w:name w:val="header"/>
    <w:basedOn w:val="Normal"/>
    <w:link w:val="HeaderChar"/>
    <w:uiPriority w:val="99"/>
    <w:unhideWhenUsed/>
    <w:rsid w:val="00AA2AA9"/>
    <w:pPr>
      <w:tabs>
        <w:tab w:val="center" w:pos="4680"/>
        <w:tab w:val="right" w:pos="9360"/>
      </w:tabs>
      <w:spacing w:line="240" w:lineRule="auto"/>
    </w:pPr>
  </w:style>
  <w:style w:type="character" w:customStyle="1" w:styleId="HeaderChar">
    <w:name w:val="Header Char"/>
    <w:basedOn w:val="DefaultParagraphFont"/>
    <w:link w:val="Header"/>
    <w:uiPriority w:val="99"/>
    <w:rsid w:val="00AA2AA9"/>
  </w:style>
  <w:style w:type="paragraph" w:styleId="Footer">
    <w:name w:val="footer"/>
    <w:basedOn w:val="Normal"/>
    <w:link w:val="FooterChar"/>
    <w:uiPriority w:val="99"/>
    <w:unhideWhenUsed/>
    <w:rsid w:val="00AA2AA9"/>
    <w:pPr>
      <w:tabs>
        <w:tab w:val="center" w:pos="4680"/>
        <w:tab w:val="right" w:pos="9360"/>
      </w:tabs>
      <w:spacing w:line="240" w:lineRule="auto"/>
    </w:pPr>
  </w:style>
  <w:style w:type="character" w:customStyle="1" w:styleId="FooterChar">
    <w:name w:val="Footer Char"/>
    <w:basedOn w:val="DefaultParagraphFont"/>
    <w:link w:val="Footer"/>
    <w:uiPriority w:val="99"/>
    <w:rsid w:val="00AA2AA9"/>
  </w:style>
  <w:style w:type="paragraph" w:styleId="Bibliography">
    <w:name w:val="Bibliography"/>
    <w:basedOn w:val="Normal"/>
    <w:next w:val="Normal"/>
    <w:uiPriority w:val="37"/>
    <w:unhideWhenUsed/>
    <w:rsid w:val="00054609"/>
    <w:pPr>
      <w:spacing w:after="240" w:line="240" w:lineRule="auto"/>
      <w:ind w:left="720" w:hanging="720"/>
    </w:pPr>
  </w:style>
  <w:style w:type="character" w:styleId="PlaceholderText">
    <w:name w:val="Placeholder Text"/>
    <w:basedOn w:val="DefaultParagraphFont"/>
    <w:uiPriority w:val="99"/>
    <w:semiHidden/>
    <w:rsid w:val="00D7047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513188">
      <w:bodyDiv w:val="1"/>
      <w:marLeft w:val="0"/>
      <w:marRight w:val="0"/>
      <w:marTop w:val="0"/>
      <w:marBottom w:val="0"/>
      <w:divBdr>
        <w:top w:val="none" w:sz="0" w:space="0" w:color="auto"/>
        <w:left w:val="none" w:sz="0" w:space="0" w:color="auto"/>
        <w:bottom w:val="none" w:sz="0" w:space="0" w:color="auto"/>
        <w:right w:val="none" w:sz="0" w:space="0" w:color="auto"/>
      </w:divBdr>
    </w:div>
    <w:div w:id="424616128">
      <w:bodyDiv w:val="1"/>
      <w:marLeft w:val="0"/>
      <w:marRight w:val="0"/>
      <w:marTop w:val="0"/>
      <w:marBottom w:val="0"/>
      <w:divBdr>
        <w:top w:val="none" w:sz="0" w:space="0" w:color="auto"/>
        <w:left w:val="none" w:sz="0" w:space="0" w:color="auto"/>
        <w:bottom w:val="none" w:sz="0" w:space="0" w:color="auto"/>
        <w:right w:val="none" w:sz="0" w:space="0" w:color="auto"/>
      </w:divBdr>
    </w:div>
    <w:div w:id="1806041631">
      <w:bodyDiv w:val="1"/>
      <w:marLeft w:val="0"/>
      <w:marRight w:val="0"/>
      <w:marTop w:val="0"/>
      <w:marBottom w:val="0"/>
      <w:divBdr>
        <w:top w:val="none" w:sz="0" w:space="0" w:color="auto"/>
        <w:left w:val="none" w:sz="0" w:space="0" w:color="auto"/>
        <w:bottom w:val="none" w:sz="0" w:space="0" w:color="auto"/>
        <w:right w:val="none" w:sz="0" w:space="0" w:color="auto"/>
      </w:divBdr>
    </w:div>
    <w:div w:id="19725203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jpg"/><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U7g1h+2hsn0khbD9Jk7yEuOYjA==">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28</Pages>
  <Words>24212</Words>
  <Characters>138012</Characters>
  <Application>Microsoft Office Word</Application>
  <DocSecurity>0</DocSecurity>
  <Lines>1150</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Hayes, Katherine</dc:creator>
  <cp:lastModifiedBy>Katherine Hayes</cp:lastModifiedBy>
  <cp:revision>7</cp:revision>
  <dcterms:created xsi:type="dcterms:W3CDTF">2024-07-26T19:38:00Z</dcterms:created>
  <dcterms:modified xsi:type="dcterms:W3CDTF">2024-08-19T19:28:00Z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http://www.zotero.org/styles/ecology</vt:lpwstr>
  </property>
  <property fmtid="{D5CDD505-2E9C-101B-9397-08002B2CF9AE}" pid="9" name="Mendeley Recent Style Name 3_1">
    <vt:lpwstr>Ecology</vt:lpwstr>
  </property>
  <property fmtid="{D5CDD505-2E9C-101B-9397-08002B2CF9AE}" pid="10" name="Mendeley Recent Style Id 4_1">
    <vt:lpwstr>http://www.zotero.org/styles/elsevier-harvard</vt:lpwstr>
  </property>
  <property fmtid="{D5CDD505-2E9C-101B-9397-08002B2CF9AE}" pid="11" name="Mendeley Recent Style Name 4_1">
    <vt:lpwstr>Elsevier - Harvard (with titles)</vt:lpwstr>
  </property>
  <property fmtid="{D5CDD505-2E9C-101B-9397-08002B2CF9AE}" pid="12" name="Mendeley Recent Style Id 5_1">
    <vt:lpwstr>http://www.zotero.org/styles/emerald-harvard</vt:lpwstr>
  </property>
  <property fmtid="{D5CDD505-2E9C-101B-9397-08002B2CF9AE}" pid="13" name="Mendeley Recent Style Name 5_1">
    <vt:lpwstr>Emerald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http://www.zotero.org/styles/journal-of-ecology</vt:lpwstr>
  </property>
  <property fmtid="{D5CDD505-2E9C-101B-9397-08002B2CF9AE}" pid="17" name="Mendeley Recent Style Name 7_1">
    <vt:lpwstr>Journal of Ecology</vt:lpwstr>
  </property>
  <property fmtid="{D5CDD505-2E9C-101B-9397-08002B2CF9AE}" pid="18" name="Mendeley Recent Style Id 8_1">
    <vt:lpwstr>http://www.zotero.org/styles/journal-of-vegetation-science</vt:lpwstr>
  </property>
  <property fmtid="{D5CDD505-2E9C-101B-9397-08002B2CF9AE}" pid="19" name="Mendeley Recent Style Name 8_1">
    <vt:lpwstr>Journal of Vegetation Science</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ZOTERO_PREF_1">
    <vt:lpwstr>&lt;data data-version="3" zotero-version="7.0.1-beta.1+d879c507a"&gt;&lt;session id="SVPZh9xL"/&gt;&lt;style id="http://www.zotero.org/styles/american-journal-of-botany" hasBibliography="1" bibliographyStyleHasBeenSet="1"/&gt;&lt;prefs&gt;&lt;pref name="fieldType" value="Field"/&gt;&lt;/</vt:lpwstr>
  </property>
  <property fmtid="{D5CDD505-2E9C-101B-9397-08002B2CF9AE}" pid="23" name="ZOTERO_PREF_2">
    <vt:lpwstr>prefs&gt;&lt;/data&gt;</vt:lpwstr>
  </property>
</Properties>
</file>